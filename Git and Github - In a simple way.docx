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Git and GitHub - In a simple way!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Why would you care?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Do you want to develop the code? Do you want to manage it? You want to know when and what changes you made? Do you want to collaborate with your team? Do you want to see and review what others are developing? Do you want to maintain history?</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Good news! This all can be done using Git and GitHub!!</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color w:val="38761d"/>
        </w:rPr>
      </w:pPr>
      <w:r w:rsidDel="00000000" w:rsidR="00000000" w:rsidRPr="00000000">
        <w:rPr>
          <w:rtl w:val="0"/>
        </w:rPr>
        <w:t xml:space="preserve">What are Git and GitHub?</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Git - </w:t>
      </w:r>
    </w:p>
    <w:p w:rsidR="00000000" w:rsidDel="00000000" w:rsidP="00000000" w:rsidRDefault="00000000" w:rsidRPr="00000000" w14:paraId="0000000D">
      <w:pPr>
        <w:ind w:left="720" w:firstLine="0"/>
        <w:rPr/>
      </w:pPr>
      <w:r w:rsidDel="00000000" w:rsidR="00000000" w:rsidRPr="00000000">
        <w:rPr>
          <w:rtl w:val="0"/>
        </w:rPr>
        <w:t xml:space="preserve">Git is an extremely popular version control system that gives you the power to manage, review and restore earlier versions of saved programs/codes of your project. It is installed and maintained on your local machine. </w:t>
      </w:r>
      <w:r w:rsidDel="00000000" w:rsidR="00000000" w:rsidRPr="00000000">
        <w:rPr>
          <w:rtl w:val="0"/>
        </w:rPr>
        <w:t xml:space="preserve"> </w:t>
      </w:r>
    </w:p>
    <w:p w:rsidR="00000000" w:rsidDel="00000000" w:rsidP="00000000" w:rsidRDefault="00000000" w:rsidRPr="00000000" w14:paraId="0000000E">
      <w:pPr>
        <w:ind w:left="720" w:firstLine="0"/>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GitHub - </w:t>
      </w:r>
    </w:p>
    <w:p w:rsidR="00000000" w:rsidDel="00000000" w:rsidP="00000000" w:rsidRDefault="00000000" w:rsidRPr="00000000" w14:paraId="00000010">
      <w:pPr>
        <w:ind w:firstLine="720"/>
        <w:rPr/>
      </w:pPr>
      <w:r w:rsidDel="00000000" w:rsidR="00000000" w:rsidRPr="00000000">
        <w:rPr>
          <w:rtl w:val="0"/>
        </w:rPr>
        <w:t xml:space="preserve">It is a cloud-based service that uses git to stores the code that you developed in your local machine to the cloud which can be shared, reviewed by the team or other people. The user interface is extremely intuitive and provides programmers with built-in control and task-management tools.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color w:val="38761d"/>
        </w:rPr>
      </w:pPr>
      <w:r w:rsidDel="00000000" w:rsidR="00000000" w:rsidRPr="00000000">
        <w:rPr>
          <w:color w:val="38761d"/>
          <w:rtl w:val="0"/>
        </w:rPr>
        <w:t xml:space="preserve">Now, let’s dig a little deep into some </w:t>
      </w:r>
      <w:r w:rsidDel="00000000" w:rsidR="00000000" w:rsidRPr="00000000">
        <w:rPr>
          <w:color w:val="6aa84f"/>
          <w:rtl w:val="0"/>
        </w:rPr>
        <w:t xml:space="preserve">Terminologies used in Git and Github:</w:t>
      </w:r>
      <w:r w:rsidDel="00000000" w:rsidR="00000000" w:rsidRPr="00000000">
        <w:rPr>
          <w:rtl w:val="0"/>
        </w:rPr>
      </w:r>
    </w:p>
    <w:p w:rsidR="00000000" w:rsidDel="00000000" w:rsidP="00000000" w:rsidRDefault="00000000" w:rsidRPr="00000000" w14:paraId="00000013">
      <w:pPr>
        <w:rPr>
          <w:color w:val="6aa84f"/>
        </w:rPr>
      </w:pPr>
      <w:r w:rsidDel="00000000" w:rsidR="00000000" w:rsidRPr="00000000">
        <w:rPr>
          <w:rtl w:val="0"/>
        </w:rPr>
      </w:r>
    </w:p>
    <w:p w:rsidR="00000000" w:rsidDel="00000000" w:rsidP="00000000" w:rsidRDefault="00000000" w:rsidRPr="00000000" w14:paraId="00000014">
      <w:pPr>
        <w:numPr>
          <w:ilvl w:val="0"/>
          <w:numId w:val="1"/>
        </w:numPr>
        <w:ind w:left="720" w:hanging="360"/>
        <w:rPr>
          <w:color w:val="6aa84f"/>
          <w:u w:val="none"/>
        </w:rPr>
      </w:pPr>
      <w:r w:rsidDel="00000000" w:rsidR="00000000" w:rsidRPr="00000000">
        <w:rPr>
          <w:color w:val="6aa84f"/>
          <w:rtl w:val="0"/>
        </w:rPr>
        <w:t xml:space="preserve">Snapshots</w:t>
      </w:r>
    </w:p>
    <w:p w:rsidR="00000000" w:rsidDel="00000000" w:rsidP="00000000" w:rsidRDefault="00000000" w:rsidRPr="00000000" w14:paraId="00000015">
      <w:pPr>
        <w:numPr>
          <w:ilvl w:val="1"/>
          <w:numId w:val="1"/>
        </w:numPr>
        <w:ind w:left="1440" w:hanging="360"/>
        <w:rPr>
          <w:color w:val="6aa84f"/>
          <w:u w:val="none"/>
        </w:rPr>
      </w:pPr>
      <w:r w:rsidDel="00000000" w:rsidR="00000000" w:rsidRPr="00000000">
        <w:rPr>
          <w:color w:val="6aa84f"/>
          <w:rtl w:val="0"/>
        </w:rPr>
        <w:t xml:space="preserve">This is how your code looks at a certain time </w:t>
      </w:r>
    </w:p>
    <w:p w:rsidR="00000000" w:rsidDel="00000000" w:rsidP="00000000" w:rsidRDefault="00000000" w:rsidRPr="00000000" w14:paraId="00000016">
      <w:pPr>
        <w:ind w:left="720" w:firstLine="0"/>
        <w:rPr>
          <w:color w:val="6aa84f"/>
        </w:rPr>
      </w:pPr>
      <w:r w:rsidDel="00000000" w:rsidR="00000000" w:rsidRPr="00000000">
        <w:rPr>
          <w:rtl w:val="0"/>
        </w:rPr>
      </w:r>
    </w:p>
    <w:p w:rsidR="00000000" w:rsidDel="00000000" w:rsidP="00000000" w:rsidRDefault="00000000" w:rsidRPr="00000000" w14:paraId="00000017">
      <w:pPr>
        <w:numPr>
          <w:ilvl w:val="0"/>
          <w:numId w:val="1"/>
        </w:numPr>
        <w:ind w:left="720" w:hanging="360"/>
        <w:rPr>
          <w:color w:val="6aa84f"/>
          <w:u w:val="none"/>
        </w:rPr>
      </w:pPr>
      <w:r w:rsidDel="00000000" w:rsidR="00000000" w:rsidRPr="00000000">
        <w:rPr>
          <w:color w:val="6aa84f"/>
          <w:rtl w:val="0"/>
        </w:rPr>
        <w:t xml:space="preserve">Repo</w:t>
      </w:r>
    </w:p>
    <w:p w:rsidR="00000000" w:rsidDel="00000000" w:rsidP="00000000" w:rsidRDefault="00000000" w:rsidRPr="00000000" w14:paraId="00000018">
      <w:pPr>
        <w:numPr>
          <w:ilvl w:val="1"/>
          <w:numId w:val="1"/>
        </w:numPr>
        <w:ind w:left="1440" w:hanging="360"/>
        <w:rPr>
          <w:color w:val="6aa84f"/>
          <w:u w:val="none"/>
        </w:rPr>
      </w:pPr>
      <w:r w:rsidDel="00000000" w:rsidR="00000000" w:rsidRPr="00000000">
        <w:rPr>
          <w:color w:val="6aa84f"/>
          <w:rtl w:val="0"/>
        </w:rPr>
        <w:t xml:space="preserve">Also called a repository </w:t>
      </w:r>
    </w:p>
    <w:p w:rsidR="00000000" w:rsidDel="00000000" w:rsidP="00000000" w:rsidRDefault="00000000" w:rsidRPr="00000000" w14:paraId="00000019">
      <w:pPr>
        <w:numPr>
          <w:ilvl w:val="1"/>
          <w:numId w:val="1"/>
        </w:numPr>
        <w:ind w:left="1440" w:hanging="360"/>
        <w:rPr>
          <w:color w:val="6aa84f"/>
          <w:u w:val="none"/>
        </w:rPr>
      </w:pPr>
      <w:r w:rsidDel="00000000" w:rsidR="00000000" w:rsidRPr="00000000">
        <w:rPr>
          <w:color w:val="6aa84f"/>
          <w:rtl w:val="0"/>
        </w:rPr>
        <w:t xml:space="preserve">It is a collection of all the files and history of those files or basically contains all of the commits</w:t>
      </w:r>
    </w:p>
    <w:p w:rsidR="00000000" w:rsidDel="00000000" w:rsidP="00000000" w:rsidRDefault="00000000" w:rsidRPr="00000000" w14:paraId="0000001A">
      <w:pPr>
        <w:numPr>
          <w:ilvl w:val="1"/>
          <w:numId w:val="1"/>
        </w:numPr>
        <w:ind w:left="1440" w:hanging="360"/>
        <w:rPr>
          <w:color w:val="6aa84f"/>
          <w:u w:val="none"/>
        </w:rPr>
      </w:pPr>
      <w:r w:rsidDel="00000000" w:rsidR="00000000" w:rsidRPr="00000000">
        <w:rPr>
          <w:color w:val="6aa84f"/>
          <w:rtl w:val="0"/>
        </w:rPr>
        <w:t xml:space="preserve">A software project can be one repo having submodules or in a complex case, it can be divided into multiple repos.</w:t>
      </w:r>
    </w:p>
    <w:p w:rsidR="00000000" w:rsidDel="00000000" w:rsidP="00000000" w:rsidRDefault="00000000" w:rsidRPr="00000000" w14:paraId="0000001B">
      <w:pPr>
        <w:numPr>
          <w:ilvl w:val="0"/>
          <w:numId w:val="1"/>
        </w:numPr>
        <w:ind w:left="720" w:hanging="360"/>
        <w:rPr>
          <w:color w:val="6aa84f"/>
          <w:u w:val="none"/>
        </w:rPr>
      </w:pPr>
      <w:r w:rsidDel="00000000" w:rsidR="00000000" w:rsidRPr="00000000">
        <w:rPr>
          <w:color w:val="6aa84f"/>
          <w:rtl w:val="0"/>
        </w:rPr>
        <w:t xml:space="preserve">Branch</w:t>
      </w:r>
    </w:p>
    <w:p w:rsidR="00000000" w:rsidDel="00000000" w:rsidP="00000000" w:rsidRDefault="00000000" w:rsidRPr="00000000" w14:paraId="0000001C">
      <w:pPr>
        <w:numPr>
          <w:ilvl w:val="1"/>
          <w:numId w:val="1"/>
        </w:numPr>
        <w:ind w:left="1440" w:hanging="360"/>
        <w:rPr>
          <w:color w:val="6aa84f"/>
          <w:u w:val="none"/>
        </w:rPr>
      </w:pPr>
      <w:r w:rsidDel="00000000" w:rsidR="00000000" w:rsidRPr="00000000">
        <w:rPr>
          <w:color w:val="6aa84f"/>
          <w:rtl w:val="0"/>
        </w:rPr>
        <w:t xml:space="preserve">A branch is a lightweight pointer to one of the commits</w:t>
      </w:r>
    </w:p>
    <w:p w:rsidR="00000000" w:rsidDel="00000000" w:rsidP="00000000" w:rsidRDefault="00000000" w:rsidRPr="00000000" w14:paraId="0000001D">
      <w:pPr>
        <w:numPr>
          <w:ilvl w:val="1"/>
          <w:numId w:val="1"/>
        </w:numPr>
        <w:ind w:left="1440" w:hanging="360"/>
        <w:rPr>
          <w:color w:val="6aa84f"/>
          <w:u w:val="none"/>
        </w:rPr>
      </w:pPr>
      <w:r w:rsidDel="00000000" w:rsidR="00000000" w:rsidRPr="00000000">
        <w:rPr>
          <w:color w:val="6aa84f"/>
          <w:rtl w:val="0"/>
        </w:rPr>
        <w:t xml:space="preserve">The default branch name in git is master</w:t>
      </w:r>
    </w:p>
    <w:p w:rsidR="00000000" w:rsidDel="00000000" w:rsidP="00000000" w:rsidRDefault="00000000" w:rsidRPr="00000000" w14:paraId="0000001E">
      <w:pPr>
        <w:numPr>
          <w:ilvl w:val="1"/>
          <w:numId w:val="1"/>
        </w:numPr>
        <w:ind w:left="1440" w:hanging="360"/>
        <w:rPr>
          <w:color w:val="6aa84f"/>
          <w:u w:val="none"/>
        </w:rPr>
      </w:pPr>
      <w:r w:rsidDel="00000000" w:rsidR="00000000" w:rsidRPr="00000000">
        <w:rPr>
          <w:color w:val="6aa84f"/>
          <w:rtl w:val="0"/>
        </w:rPr>
        <w:t xml:space="preserve">Every time there is a new commit, the branch pointer moves forward.</w:t>
      </w:r>
    </w:p>
    <w:p w:rsidR="00000000" w:rsidDel="00000000" w:rsidP="00000000" w:rsidRDefault="00000000" w:rsidRPr="00000000" w14:paraId="0000001F">
      <w:pPr>
        <w:numPr>
          <w:ilvl w:val="1"/>
          <w:numId w:val="1"/>
        </w:numPr>
        <w:ind w:left="1440" w:hanging="360"/>
        <w:rPr>
          <w:color w:val="6aa84f"/>
          <w:u w:val="none"/>
        </w:rPr>
      </w:pPr>
      <w:r w:rsidDel="00000000" w:rsidR="00000000" w:rsidRPr="00000000">
        <w:rPr>
          <w:color w:val="6aa84f"/>
          <w:rtl w:val="0"/>
        </w:rPr>
        <w:t xml:space="preserve">There can be many, many branches. For example, for a software project, branches can be staging, development, and production.</w:t>
      </w:r>
    </w:p>
    <w:p w:rsidR="00000000" w:rsidDel="00000000" w:rsidP="00000000" w:rsidRDefault="00000000" w:rsidRPr="00000000" w14:paraId="00000020">
      <w:pPr>
        <w:numPr>
          <w:ilvl w:val="0"/>
          <w:numId w:val="1"/>
        </w:numPr>
        <w:ind w:left="720" w:hanging="360"/>
        <w:rPr>
          <w:color w:val="6aa84f"/>
        </w:rPr>
      </w:pPr>
      <w:r w:rsidDel="00000000" w:rsidR="00000000" w:rsidRPr="00000000">
        <w:rPr>
          <w:color w:val="6aa84f"/>
          <w:rtl w:val="0"/>
        </w:rPr>
        <w:t xml:space="preserve">Commits</w:t>
      </w:r>
    </w:p>
    <w:p w:rsidR="00000000" w:rsidDel="00000000" w:rsidP="00000000" w:rsidRDefault="00000000" w:rsidRPr="00000000" w14:paraId="00000021">
      <w:pPr>
        <w:numPr>
          <w:ilvl w:val="1"/>
          <w:numId w:val="1"/>
        </w:numPr>
        <w:ind w:left="1440" w:hanging="360"/>
        <w:rPr>
          <w:color w:val="6aa84f"/>
        </w:rPr>
      </w:pPr>
      <w:r w:rsidDel="00000000" w:rsidR="00000000" w:rsidRPr="00000000">
        <w:rPr>
          <w:color w:val="6aa84f"/>
          <w:rtl w:val="0"/>
        </w:rPr>
        <w:t xml:space="preserve">It is used to take the snapshot of your code</w:t>
      </w:r>
    </w:p>
    <w:p w:rsidR="00000000" w:rsidDel="00000000" w:rsidP="00000000" w:rsidRDefault="00000000" w:rsidRPr="00000000" w14:paraId="00000022">
      <w:pPr>
        <w:numPr>
          <w:ilvl w:val="1"/>
          <w:numId w:val="1"/>
        </w:numPr>
        <w:ind w:left="1440" w:hanging="360"/>
        <w:rPr>
          <w:color w:val="6aa84f"/>
        </w:rPr>
      </w:pPr>
      <w:r w:rsidDel="00000000" w:rsidR="00000000" w:rsidRPr="00000000">
        <w:rPr>
          <w:color w:val="6aa84f"/>
          <w:rtl w:val="0"/>
        </w:rPr>
        <w:t xml:space="preserve">It contains three pieces of info</w:t>
      </w:r>
    </w:p>
    <w:p w:rsidR="00000000" w:rsidDel="00000000" w:rsidP="00000000" w:rsidRDefault="00000000" w:rsidRPr="00000000" w14:paraId="00000023">
      <w:pPr>
        <w:numPr>
          <w:ilvl w:val="2"/>
          <w:numId w:val="1"/>
        </w:numPr>
        <w:ind w:left="2160" w:hanging="360"/>
        <w:rPr>
          <w:color w:val="6aa84f"/>
        </w:rPr>
      </w:pPr>
      <w:r w:rsidDel="00000000" w:rsidR="00000000" w:rsidRPr="00000000">
        <w:rPr>
          <w:color w:val="6aa84f"/>
          <w:rtl w:val="0"/>
        </w:rPr>
        <w:t xml:space="preserve">Info about how files changed from the previous snapshot</w:t>
      </w:r>
    </w:p>
    <w:p w:rsidR="00000000" w:rsidDel="00000000" w:rsidP="00000000" w:rsidRDefault="00000000" w:rsidRPr="00000000" w14:paraId="00000024">
      <w:pPr>
        <w:numPr>
          <w:ilvl w:val="2"/>
          <w:numId w:val="1"/>
        </w:numPr>
        <w:ind w:left="2160" w:hanging="360"/>
        <w:rPr>
          <w:color w:val="6aa84f"/>
        </w:rPr>
      </w:pPr>
      <w:r w:rsidDel="00000000" w:rsidR="00000000" w:rsidRPr="00000000">
        <w:rPr>
          <w:color w:val="6aa84f"/>
          <w:rtl w:val="0"/>
        </w:rPr>
        <w:t xml:space="preserve">A reference to the previous commit called parent commit</w:t>
      </w:r>
    </w:p>
    <w:p w:rsidR="00000000" w:rsidDel="00000000" w:rsidP="00000000" w:rsidRDefault="00000000" w:rsidRPr="00000000" w14:paraId="00000025">
      <w:pPr>
        <w:numPr>
          <w:ilvl w:val="2"/>
          <w:numId w:val="1"/>
        </w:numPr>
        <w:ind w:left="2160" w:hanging="360"/>
        <w:rPr>
          <w:color w:val="6aa84f"/>
        </w:rPr>
      </w:pPr>
      <w:r w:rsidDel="00000000" w:rsidR="00000000" w:rsidRPr="00000000">
        <w:rPr>
          <w:color w:val="6aa84f"/>
          <w:rtl w:val="0"/>
        </w:rPr>
        <w:t xml:space="preserve">A hash code to uniquely identify the commit</w:t>
      </w:r>
    </w:p>
    <w:p w:rsidR="00000000" w:rsidDel="00000000" w:rsidP="00000000" w:rsidRDefault="00000000" w:rsidRPr="00000000" w14:paraId="00000026">
      <w:pPr>
        <w:ind w:left="1440" w:firstLine="0"/>
        <w:rPr>
          <w:color w:val="6aa84f"/>
        </w:rPr>
      </w:pPr>
      <w:r w:rsidDel="00000000" w:rsidR="00000000" w:rsidRPr="00000000">
        <w:rPr>
          <w:rtl w:val="0"/>
        </w:rPr>
      </w:r>
    </w:p>
    <w:p w:rsidR="00000000" w:rsidDel="00000000" w:rsidP="00000000" w:rsidRDefault="00000000" w:rsidRPr="00000000" w14:paraId="00000027">
      <w:pPr>
        <w:numPr>
          <w:ilvl w:val="0"/>
          <w:numId w:val="1"/>
        </w:numPr>
        <w:ind w:left="720" w:hanging="360"/>
        <w:rPr>
          <w:color w:val="6aa84f"/>
          <w:u w:val="none"/>
        </w:rPr>
      </w:pPr>
      <w:r w:rsidDel="00000000" w:rsidR="00000000" w:rsidRPr="00000000">
        <w:rPr>
          <w:color w:val="6aa84f"/>
          <w:rtl w:val="0"/>
        </w:rPr>
        <w:t xml:space="preserve">Merging</w:t>
      </w:r>
    </w:p>
    <w:p w:rsidR="00000000" w:rsidDel="00000000" w:rsidP="00000000" w:rsidRDefault="00000000" w:rsidRPr="00000000" w14:paraId="00000028">
      <w:pPr>
        <w:numPr>
          <w:ilvl w:val="1"/>
          <w:numId w:val="1"/>
        </w:numPr>
        <w:ind w:left="1440" w:hanging="360"/>
        <w:rPr>
          <w:color w:val="6aa84f"/>
          <w:u w:val="none"/>
        </w:rPr>
      </w:pPr>
      <w:r w:rsidDel="00000000" w:rsidR="00000000" w:rsidRPr="00000000">
        <w:rPr>
          <w:color w:val="6aa84f"/>
          <w:rtl w:val="0"/>
        </w:rPr>
        <w:t xml:space="preserve">People work on different branches and finally merge the changes in the main branch. For example, feature-1 branch has new code which needs to be deployed onto the production server then a person can merge this feature-1 branch into the master which will be finally deployed onto the production server. </w:t>
      </w:r>
    </w:p>
    <w:p w:rsidR="00000000" w:rsidDel="00000000" w:rsidP="00000000" w:rsidRDefault="00000000" w:rsidRPr="00000000" w14:paraId="00000029">
      <w:pPr>
        <w:ind w:left="0" w:firstLine="0"/>
        <w:rPr>
          <w:color w:val="6aa84f"/>
          <w:sz w:val="21"/>
          <w:szCs w:val="21"/>
          <w:highlight w:val="white"/>
        </w:rPr>
      </w:pPr>
      <w:r w:rsidDel="00000000" w:rsidR="00000000" w:rsidRPr="00000000">
        <w:rPr>
          <w:color w:val="6aa84f"/>
          <w:rtl w:val="0"/>
        </w:rPr>
        <w:t xml:space="preserve">GitHub Features</w:t>
      </w:r>
      <w:r w:rsidDel="00000000" w:rsidR="00000000" w:rsidRPr="00000000">
        <w:rPr>
          <w:rtl w:val="0"/>
        </w:rPr>
      </w:r>
    </w:p>
    <w:p w:rsidR="00000000" w:rsidDel="00000000" w:rsidP="00000000" w:rsidRDefault="00000000" w:rsidRPr="00000000" w14:paraId="0000002A">
      <w:pPr>
        <w:numPr>
          <w:ilvl w:val="0"/>
          <w:numId w:val="7"/>
        </w:numPr>
        <w:ind w:left="1440" w:hanging="360"/>
        <w:rPr>
          <w:color w:val="6aa84f"/>
          <w:sz w:val="21"/>
          <w:szCs w:val="21"/>
          <w:highlight w:val="white"/>
          <w:u w:val="none"/>
        </w:rPr>
      </w:pPr>
      <w:r w:rsidDel="00000000" w:rsidR="00000000" w:rsidRPr="00000000">
        <w:rPr>
          <w:color w:val="6aa84f"/>
          <w:sz w:val="21"/>
          <w:szCs w:val="21"/>
          <w:highlight w:val="white"/>
          <w:rtl w:val="0"/>
        </w:rPr>
        <w:t xml:space="preserve">People can push a local repository created by git to their or organization’s GitHub account. Repo on GitHub is called remote repo. Also, They can pull remote repo to a local directory. So, basically, Github hosts remote repositories for a better team collaboration</w:t>
      </w:r>
    </w:p>
    <w:p w:rsidR="00000000" w:rsidDel="00000000" w:rsidP="00000000" w:rsidRDefault="00000000" w:rsidRPr="00000000" w14:paraId="0000002B">
      <w:pPr>
        <w:numPr>
          <w:ilvl w:val="0"/>
          <w:numId w:val="7"/>
        </w:numPr>
        <w:ind w:left="1440" w:hanging="360"/>
        <w:rPr>
          <w:color w:val="6aa84f"/>
          <w:sz w:val="21"/>
          <w:szCs w:val="21"/>
          <w:highlight w:val="white"/>
          <w:u w:val="none"/>
        </w:rPr>
      </w:pPr>
      <w:r w:rsidDel="00000000" w:rsidR="00000000" w:rsidRPr="00000000">
        <w:rPr>
          <w:color w:val="6aa84f"/>
          <w:sz w:val="21"/>
          <w:szCs w:val="21"/>
          <w:highlight w:val="white"/>
          <w:rtl w:val="0"/>
        </w:rPr>
        <w:t xml:space="preserve">It enables you to use git operations via UI and also review branch merges via pull requests. Pull requests are raised when a person wants to merge one branch into another. for e.g merging the development branch into production can be done by creating PR so that the code owner can review the new changes.</w:t>
      </w:r>
    </w:p>
    <w:p w:rsidR="00000000" w:rsidDel="00000000" w:rsidP="00000000" w:rsidRDefault="00000000" w:rsidRPr="00000000" w14:paraId="0000002C">
      <w:pPr>
        <w:numPr>
          <w:ilvl w:val="0"/>
          <w:numId w:val="7"/>
        </w:numPr>
        <w:ind w:left="1440" w:hanging="360"/>
        <w:rPr>
          <w:color w:val="6aa84f"/>
          <w:sz w:val="21"/>
          <w:szCs w:val="21"/>
          <w:highlight w:val="white"/>
          <w:u w:val="none"/>
        </w:rPr>
      </w:pPr>
      <w:r w:rsidDel="00000000" w:rsidR="00000000" w:rsidRPr="00000000">
        <w:rPr>
          <w:color w:val="6aa84f"/>
          <w:sz w:val="21"/>
          <w:szCs w:val="21"/>
          <w:highlight w:val="white"/>
          <w:rtl w:val="0"/>
        </w:rPr>
        <w:t xml:space="preserve">New features like GitHub actions allow you to do automate the CICD process.</w:t>
      </w:r>
    </w:p>
    <w:p w:rsidR="00000000" w:rsidDel="00000000" w:rsidP="00000000" w:rsidRDefault="00000000" w:rsidRPr="00000000" w14:paraId="0000002D">
      <w:pPr>
        <w:rPr>
          <w:color w:val="6aa84f"/>
          <w:sz w:val="21"/>
          <w:szCs w:val="21"/>
          <w:highlight w:val="white"/>
        </w:rPr>
      </w:pPr>
      <w:r w:rsidDel="00000000" w:rsidR="00000000" w:rsidRPr="00000000">
        <w:rPr>
          <w:rtl w:val="0"/>
        </w:rPr>
      </w:r>
    </w:p>
    <w:p w:rsidR="00000000" w:rsidDel="00000000" w:rsidP="00000000" w:rsidRDefault="00000000" w:rsidRPr="00000000" w14:paraId="0000002E">
      <w:pPr>
        <w:rPr>
          <w:color w:val="6aa84f"/>
          <w:sz w:val="21"/>
          <w:szCs w:val="21"/>
          <w:highlight w:val="white"/>
        </w:rPr>
      </w:pPr>
      <w:r w:rsidDel="00000000" w:rsidR="00000000" w:rsidRPr="00000000">
        <w:rPr>
          <w:color w:val="6aa84f"/>
          <w:sz w:val="21"/>
          <w:szCs w:val="21"/>
          <w:highlight w:val="white"/>
          <w:rtl w:val="0"/>
        </w:rPr>
        <w:t xml:space="preserve">Now let’s see these terms and relate them :</w:t>
      </w:r>
    </w:p>
    <w:p w:rsidR="00000000" w:rsidDel="00000000" w:rsidP="00000000" w:rsidRDefault="00000000" w:rsidRPr="00000000" w14:paraId="0000002F">
      <w:pPr>
        <w:rPr>
          <w:color w:val="6aa84f"/>
          <w:sz w:val="21"/>
          <w:szCs w:val="21"/>
          <w:highlight w:val="white"/>
        </w:rPr>
      </w:pPr>
      <w:r w:rsidDel="00000000" w:rsidR="00000000" w:rsidRPr="00000000">
        <w:rPr>
          <w:rtl w:val="0"/>
        </w:rPr>
      </w:r>
    </w:p>
    <w:p w:rsidR="00000000" w:rsidDel="00000000" w:rsidP="00000000" w:rsidRDefault="00000000" w:rsidRPr="00000000" w14:paraId="00000030">
      <w:pPr>
        <w:rPr>
          <w:color w:val="6aa84f"/>
          <w:sz w:val="21"/>
          <w:szCs w:val="21"/>
          <w:highlight w:val="white"/>
        </w:rPr>
      </w:pPr>
      <w:r w:rsidDel="00000000" w:rsidR="00000000" w:rsidRPr="00000000">
        <w:rPr>
          <w:rtl w:val="0"/>
        </w:rPr>
      </w:r>
    </w:p>
    <w:p w:rsidR="00000000" w:rsidDel="00000000" w:rsidP="00000000" w:rsidRDefault="00000000" w:rsidRPr="00000000" w14:paraId="00000031">
      <w:pPr>
        <w:numPr>
          <w:ilvl w:val="0"/>
          <w:numId w:val="3"/>
        </w:numPr>
        <w:ind w:left="720" w:hanging="360"/>
        <w:rPr>
          <w:color w:val="6aa84f"/>
          <w:sz w:val="21"/>
          <w:szCs w:val="21"/>
          <w:highlight w:val="white"/>
          <w:u w:val="none"/>
        </w:rPr>
      </w:pPr>
      <w:r w:rsidDel="00000000" w:rsidR="00000000" w:rsidRPr="00000000">
        <w:rPr>
          <w:color w:val="6aa84f"/>
          <w:sz w:val="21"/>
          <w:szCs w:val="21"/>
          <w:highlight w:val="white"/>
          <w:rtl w:val="0"/>
        </w:rPr>
        <w:t xml:space="preserve">Local repository(present in your local system) - This image shows local repo “Labzen” and the default branch “main”</w:t>
      </w:r>
    </w:p>
    <w:p w:rsidR="00000000" w:rsidDel="00000000" w:rsidP="00000000" w:rsidRDefault="00000000" w:rsidRPr="00000000" w14:paraId="00000032">
      <w:pPr>
        <w:rPr>
          <w:color w:val="6aa84f"/>
          <w:sz w:val="21"/>
          <w:szCs w:val="21"/>
          <w:highlight w:val="white"/>
        </w:rPr>
      </w:pPr>
      <w:r w:rsidDel="00000000" w:rsidR="00000000" w:rsidRPr="00000000">
        <w:rPr>
          <w:rtl w:val="0"/>
        </w:rPr>
      </w:r>
    </w:p>
    <w:p w:rsidR="00000000" w:rsidDel="00000000" w:rsidP="00000000" w:rsidRDefault="00000000" w:rsidRPr="00000000" w14:paraId="00000033">
      <w:pPr>
        <w:rPr>
          <w:color w:val="6aa84f"/>
          <w:sz w:val="21"/>
          <w:szCs w:val="21"/>
          <w:highlight w:val="white"/>
        </w:rPr>
      </w:pPr>
      <w:r w:rsidDel="00000000" w:rsidR="00000000" w:rsidRPr="00000000">
        <w:rPr>
          <w:color w:val="6aa84f"/>
          <w:sz w:val="21"/>
          <w:szCs w:val="21"/>
          <w:highlight w:val="white"/>
        </w:rPr>
        <w:drawing>
          <wp:inline distB="114300" distT="114300" distL="114300" distR="114300">
            <wp:extent cx="5291138" cy="1285875"/>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291138"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6aa84f"/>
          <w:sz w:val="21"/>
          <w:szCs w:val="21"/>
          <w:highlight w:val="white"/>
        </w:rPr>
      </w:pPr>
      <w:r w:rsidDel="00000000" w:rsidR="00000000" w:rsidRPr="00000000">
        <w:rPr>
          <w:rtl w:val="0"/>
        </w:rPr>
      </w:r>
    </w:p>
    <w:p w:rsidR="00000000" w:rsidDel="00000000" w:rsidP="00000000" w:rsidRDefault="00000000" w:rsidRPr="00000000" w14:paraId="00000035">
      <w:pPr>
        <w:rPr>
          <w:color w:val="6aa84f"/>
          <w:sz w:val="21"/>
          <w:szCs w:val="21"/>
          <w:highlight w:val="white"/>
        </w:rPr>
      </w:pPr>
      <w:r w:rsidDel="00000000" w:rsidR="00000000" w:rsidRPr="00000000">
        <w:rPr>
          <w:rtl w:val="0"/>
        </w:rPr>
      </w:r>
    </w:p>
    <w:p w:rsidR="00000000" w:rsidDel="00000000" w:rsidP="00000000" w:rsidRDefault="00000000" w:rsidRPr="00000000" w14:paraId="00000036">
      <w:pPr>
        <w:numPr>
          <w:ilvl w:val="0"/>
          <w:numId w:val="3"/>
        </w:numPr>
        <w:ind w:left="720" w:hanging="360"/>
        <w:rPr>
          <w:color w:val="6aa84f"/>
          <w:sz w:val="21"/>
          <w:szCs w:val="21"/>
          <w:highlight w:val="white"/>
          <w:u w:val="none"/>
        </w:rPr>
      </w:pPr>
      <w:r w:rsidDel="00000000" w:rsidR="00000000" w:rsidRPr="00000000">
        <w:rPr>
          <w:color w:val="6aa84f"/>
          <w:sz w:val="21"/>
          <w:szCs w:val="21"/>
          <w:highlight w:val="white"/>
          <w:rtl w:val="0"/>
        </w:rPr>
        <w:t xml:space="preserve">Remote Repository(present on Github.com or enterprise) with default branch “main”</w:t>
      </w:r>
    </w:p>
    <w:p w:rsidR="00000000" w:rsidDel="00000000" w:rsidP="00000000" w:rsidRDefault="00000000" w:rsidRPr="00000000" w14:paraId="00000037">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38">
      <w:pPr>
        <w:ind w:left="720" w:firstLine="0"/>
        <w:rPr>
          <w:color w:val="6aa84f"/>
          <w:sz w:val="21"/>
          <w:szCs w:val="21"/>
          <w:highlight w:val="white"/>
        </w:rPr>
      </w:pPr>
      <w:ins w:author="Sukhdeep Kaur" w:id="0" w:date="2021-03-28T22:27:35Z">
        <w:r w:rsidDel="00000000" w:rsidR="00000000" w:rsidRPr="00000000">
          <w:rPr>
            <w:color w:val="6aa84f"/>
            <w:sz w:val="21"/>
            <w:szCs w:val="21"/>
            <w:highlight w:val="white"/>
          </w:rPr>
          <w:drawing>
            <wp:inline distB="114300" distT="114300" distL="114300" distR="114300">
              <wp:extent cx="4848225" cy="2077513"/>
              <wp:effectExtent b="0" l="0" r="0" t="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848225" cy="2077513"/>
                      </a:xfrm>
                      <a:prstGeom prst="rect"/>
                      <a:ln/>
                    </pic:spPr>
                  </pic:pic>
                </a:graphicData>
              </a:graphic>
            </wp:inline>
          </w:drawing>
        </w:r>
      </w:ins>
      <w:r w:rsidDel="00000000" w:rsidR="00000000" w:rsidRPr="00000000">
        <w:rPr>
          <w:rtl w:val="0"/>
        </w:rPr>
      </w:r>
    </w:p>
    <w:p w:rsidR="00000000" w:rsidDel="00000000" w:rsidP="00000000" w:rsidRDefault="00000000" w:rsidRPr="00000000" w14:paraId="00000039">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3A">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3B">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3C">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3D">
      <w:pPr>
        <w:ind w:left="0" w:firstLine="0"/>
        <w:rPr>
          <w:color w:val="6aa84f"/>
          <w:sz w:val="21"/>
          <w:szCs w:val="21"/>
          <w:highlight w:val="white"/>
        </w:rPr>
      </w:pPr>
      <w:r w:rsidDel="00000000" w:rsidR="00000000" w:rsidRPr="00000000">
        <w:rPr>
          <w:color w:val="6aa84f"/>
          <w:sz w:val="21"/>
          <w:szCs w:val="21"/>
          <w:highlight w:val="white"/>
          <w:rtl w:val="0"/>
        </w:rPr>
        <w:t xml:space="preserve">Now, let’s see the high level working of git and Github </w:t>
      </w:r>
    </w:p>
    <w:p w:rsidR="00000000" w:rsidDel="00000000" w:rsidP="00000000" w:rsidRDefault="00000000" w:rsidRPr="00000000" w14:paraId="0000003E">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3F">
      <w:pPr>
        <w:numPr>
          <w:ilvl w:val="0"/>
          <w:numId w:val="2"/>
        </w:numPr>
        <w:ind w:left="720" w:hanging="360"/>
        <w:rPr>
          <w:color w:val="6aa84f"/>
          <w:sz w:val="21"/>
          <w:szCs w:val="21"/>
          <w:highlight w:val="white"/>
        </w:rPr>
      </w:pPr>
      <w:r w:rsidDel="00000000" w:rsidR="00000000" w:rsidRPr="00000000">
        <w:rPr>
          <w:color w:val="6aa84f"/>
          <w:sz w:val="21"/>
          <w:szCs w:val="21"/>
          <w:highlight w:val="white"/>
          <w:rtl w:val="0"/>
        </w:rPr>
        <w:t xml:space="preserve">Create a repo on the local system/copy(clone in git world) repo from remote(that is from GIthub.com)</w:t>
      </w:r>
    </w:p>
    <w:p w:rsidR="00000000" w:rsidDel="00000000" w:rsidP="00000000" w:rsidRDefault="00000000" w:rsidRPr="00000000" w14:paraId="00000040">
      <w:pPr>
        <w:numPr>
          <w:ilvl w:val="0"/>
          <w:numId w:val="2"/>
        </w:numPr>
        <w:ind w:left="720" w:hanging="360"/>
        <w:rPr>
          <w:color w:val="6aa84f"/>
          <w:sz w:val="21"/>
          <w:szCs w:val="21"/>
          <w:highlight w:val="white"/>
        </w:rPr>
      </w:pPr>
      <w:r w:rsidDel="00000000" w:rsidR="00000000" w:rsidRPr="00000000">
        <w:rPr>
          <w:color w:val="6aa84f"/>
          <w:sz w:val="21"/>
          <w:szCs w:val="21"/>
          <w:highlight w:val="white"/>
          <w:rtl w:val="0"/>
        </w:rPr>
        <w:t xml:space="preserve">Make some modifications different files as per your requirement</w:t>
      </w:r>
    </w:p>
    <w:p w:rsidR="00000000" w:rsidDel="00000000" w:rsidP="00000000" w:rsidRDefault="00000000" w:rsidRPr="00000000" w14:paraId="00000041">
      <w:pPr>
        <w:numPr>
          <w:ilvl w:val="0"/>
          <w:numId w:val="2"/>
        </w:numPr>
        <w:ind w:left="720" w:hanging="360"/>
        <w:rPr>
          <w:color w:val="6aa84f"/>
          <w:sz w:val="21"/>
          <w:szCs w:val="21"/>
          <w:highlight w:val="white"/>
        </w:rPr>
      </w:pPr>
      <w:r w:rsidDel="00000000" w:rsidR="00000000" w:rsidRPr="00000000">
        <w:rPr>
          <w:color w:val="6aa84f"/>
          <w:sz w:val="21"/>
          <w:szCs w:val="21"/>
          <w:highlight w:val="white"/>
          <w:rtl w:val="0"/>
        </w:rPr>
        <w:t xml:space="preserve">Add those files - add the changes in the staging area (where you would keep the files before committing the changes)</w:t>
      </w:r>
    </w:p>
    <w:p w:rsidR="00000000" w:rsidDel="00000000" w:rsidP="00000000" w:rsidRDefault="00000000" w:rsidRPr="00000000" w14:paraId="00000042">
      <w:pPr>
        <w:numPr>
          <w:ilvl w:val="0"/>
          <w:numId w:val="2"/>
        </w:numPr>
        <w:ind w:left="720" w:hanging="360"/>
        <w:rPr>
          <w:color w:val="6aa84f"/>
          <w:sz w:val="21"/>
          <w:szCs w:val="21"/>
          <w:highlight w:val="white"/>
        </w:rPr>
      </w:pPr>
      <w:r w:rsidDel="00000000" w:rsidR="00000000" w:rsidRPr="00000000">
        <w:rPr>
          <w:color w:val="6aa84f"/>
          <w:sz w:val="21"/>
          <w:szCs w:val="21"/>
          <w:highlight w:val="white"/>
          <w:rtl w:val="0"/>
        </w:rPr>
        <w:t xml:space="preserve">Commit those files - add the changes in the repository (that is new snapshot of your change is captured in the history)</w:t>
      </w:r>
    </w:p>
    <w:p w:rsidR="00000000" w:rsidDel="00000000" w:rsidP="00000000" w:rsidRDefault="00000000" w:rsidRPr="00000000" w14:paraId="00000043">
      <w:pPr>
        <w:numPr>
          <w:ilvl w:val="0"/>
          <w:numId w:val="2"/>
        </w:numPr>
        <w:ind w:left="720" w:hanging="360"/>
        <w:rPr>
          <w:color w:val="6aa84f"/>
          <w:sz w:val="21"/>
          <w:szCs w:val="21"/>
          <w:highlight w:val="white"/>
        </w:rPr>
      </w:pPr>
      <w:r w:rsidDel="00000000" w:rsidR="00000000" w:rsidRPr="00000000">
        <w:rPr>
          <w:color w:val="6aa84f"/>
          <w:sz w:val="21"/>
          <w:szCs w:val="21"/>
          <w:highlight w:val="white"/>
          <w:rtl w:val="0"/>
        </w:rPr>
        <w:t xml:space="preserve">Push those files - push the changes to remote so that your remote and local is synced</w:t>
      </w:r>
    </w:p>
    <w:p w:rsidR="00000000" w:rsidDel="00000000" w:rsidP="00000000" w:rsidRDefault="00000000" w:rsidRPr="00000000" w14:paraId="00000044">
      <w:pPr>
        <w:numPr>
          <w:ilvl w:val="0"/>
          <w:numId w:val="2"/>
        </w:numPr>
        <w:ind w:left="720" w:hanging="360"/>
        <w:rPr>
          <w:color w:val="6aa84f"/>
          <w:sz w:val="21"/>
          <w:szCs w:val="21"/>
          <w:highlight w:val="white"/>
        </w:rPr>
      </w:pPr>
      <w:r w:rsidDel="00000000" w:rsidR="00000000" w:rsidRPr="00000000">
        <w:rPr>
          <w:color w:val="6aa84f"/>
          <w:sz w:val="21"/>
          <w:szCs w:val="21"/>
          <w:highlight w:val="white"/>
          <w:rtl w:val="0"/>
        </w:rPr>
        <w:t xml:space="preserve">Merge those files on github.com when collaborating with your team</w:t>
      </w:r>
    </w:p>
    <w:p w:rsidR="00000000" w:rsidDel="00000000" w:rsidP="00000000" w:rsidRDefault="00000000" w:rsidRPr="00000000" w14:paraId="00000045">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46">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47">
      <w:pPr>
        <w:ind w:left="0" w:firstLine="0"/>
        <w:rPr>
          <w:color w:val="6aa84f"/>
          <w:sz w:val="21"/>
          <w:szCs w:val="21"/>
          <w:highlight w:val="white"/>
        </w:rPr>
      </w:pPr>
      <w:r w:rsidDel="00000000" w:rsidR="00000000" w:rsidRPr="00000000">
        <w:rPr>
          <w:color w:val="6aa84f"/>
          <w:sz w:val="21"/>
          <w:szCs w:val="21"/>
          <w:highlight w:val="white"/>
          <w:rtl w:val="0"/>
        </w:rPr>
        <w:t xml:space="preserve">Let’s us actually implement the steps:</w:t>
      </w:r>
    </w:p>
    <w:p w:rsidR="00000000" w:rsidDel="00000000" w:rsidP="00000000" w:rsidRDefault="00000000" w:rsidRPr="00000000" w14:paraId="00000048">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49">
      <w:pPr>
        <w:numPr>
          <w:ilvl w:val="0"/>
          <w:numId w:val="6"/>
        </w:numPr>
        <w:ind w:left="720" w:hanging="360"/>
        <w:rPr>
          <w:color w:val="6aa84f"/>
          <w:sz w:val="21"/>
          <w:szCs w:val="21"/>
          <w:highlight w:val="white"/>
          <w:u w:val="none"/>
        </w:rPr>
      </w:pPr>
      <w:r w:rsidDel="00000000" w:rsidR="00000000" w:rsidRPr="00000000">
        <w:rPr>
          <w:color w:val="6aa84f"/>
          <w:sz w:val="21"/>
          <w:szCs w:val="21"/>
          <w:highlight w:val="white"/>
          <w:rtl w:val="0"/>
        </w:rPr>
        <w:t xml:space="preserve">Create a repo on the local system/copy(clone in git world) repo from remote(that is from GIthub.com)</w:t>
      </w:r>
    </w:p>
    <w:p w:rsidR="00000000" w:rsidDel="00000000" w:rsidP="00000000" w:rsidRDefault="00000000" w:rsidRPr="00000000" w14:paraId="0000004A">
      <w:pPr>
        <w:rPr>
          <w:color w:val="6aa84f"/>
          <w:sz w:val="21"/>
          <w:szCs w:val="21"/>
          <w:highlight w:val="white"/>
        </w:rPr>
      </w:pPr>
      <w:r w:rsidDel="00000000" w:rsidR="00000000" w:rsidRPr="00000000">
        <w:rPr>
          <w:rtl w:val="0"/>
        </w:rPr>
      </w:r>
    </w:p>
    <w:p w:rsidR="00000000" w:rsidDel="00000000" w:rsidP="00000000" w:rsidRDefault="00000000" w:rsidRPr="00000000" w14:paraId="0000004B">
      <w:pPr>
        <w:numPr>
          <w:ilvl w:val="0"/>
          <w:numId w:val="5"/>
        </w:numPr>
        <w:ind w:left="720" w:hanging="360"/>
        <w:rPr>
          <w:color w:val="6aa84f"/>
          <w:sz w:val="21"/>
          <w:szCs w:val="21"/>
          <w:highlight w:val="white"/>
          <w:u w:val="none"/>
        </w:rPr>
      </w:pPr>
      <w:r w:rsidDel="00000000" w:rsidR="00000000" w:rsidRPr="00000000">
        <w:rPr>
          <w:color w:val="6aa84f"/>
          <w:sz w:val="21"/>
          <w:szCs w:val="21"/>
          <w:highlight w:val="white"/>
          <w:rtl w:val="0"/>
        </w:rPr>
        <w:t xml:space="preserve">I have created a repo on Github.com </w:t>
      </w:r>
    </w:p>
    <w:p w:rsidR="00000000" w:rsidDel="00000000" w:rsidP="00000000" w:rsidRDefault="00000000" w:rsidRPr="00000000" w14:paraId="0000004C">
      <w:pPr>
        <w:rPr>
          <w:color w:val="6aa84f"/>
          <w:sz w:val="21"/>
          <w:szCs w:val="21"/>
          <w:highlight w:val="white"/>
        </w:rPr>
      </w:pPr>
      <w:r w:rsidDel="00000000" w:rsidR="00000000" w:rsidRPr="00000000">
        <w:rPr>
          <w:rtl w:val="0"/>
        </w:rPr>
      </w:r>
    </w:p>
    <w:p w:rsidR="00000000" w:rsidDel="00000000" w:rsidP="00000000" w:rsidRDefault="00000000" w:rsidRPr="00000000" w14:paraId="0000004D">
      <w:pPr>
        <w:rPr>
          <w:color w:val="6aa84f"/>
          <w:sz w:val="21"/>
          <w:szCs w:val="21"/>
          <w:highlight w:val="white"/>
        </w:rPr>
      </w:pPr>
      <w:r w:rsidDel="00000000" w:rsidR="00000000" w:rsidRPr="00000000">
        <w:rPr>
          <w:color w:val="6aa84f"/>
          <w:sz w:val="21"/>
          <w:szCs w:val="21"/>
          <w:highlight w:val="white"/>
        </w:rPr>
        <w:drawing>
          <wp:inline distB="114300" distT="114300" distL="114300" distR="114300">
            <wp:extent cx="5731200" cy="3429000"/>
            <wp:effectExtent b="0" l="0" r="0" t="0"/>
            <wp:docPr id="6" name="image8.gif"/>
            <a:graphic>
              <a:graphicData uri="http://schemas.openxmlformats.org/drawingml/2006/picture">
                <pic:pic>
                  <pic:nvPicPr>
                    <pic:cNvPr id="0" name="image8.gif"/>
                    <pic:cNvPicPr preferRelativeResize="0"/>
                  </pic:nvPicPr>
                  <pic:blipFill>
                    <a:blip r:embed="rId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color w:val="6aa84f"/>
          <w:sz w:val="21"/>
          <w:szCs w:val="21"/>
          <w:highlight w:val="white"/>
        </w:rPr>
      </w:pPr>
      <w:r w:rsidDel="00000000" w:rsidR="00000000" w:rsidRPr="00000000">
        <w:rPr>
          <w:rtl w:val="0"/>
        </w:rPr>
      </w:r>
    </w:p>
    <w:p w:rsidR="00000000" w:rsidDel="00000000" w:rsidP="00000000" w:rsidRDefault="00000000" w:rsidRPr="00000000" w14:paraId="0000004F">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50">
      <w:pPr>
        <w:rPr>
          <w:color w:val="6aa84f"/>
          <w:sz w:val="21"/>
          <w:szCs w:val="21"/>
          <w:highlight w:val="white"/>
        </w:rPr>
      </w:pPr>
      <w:r w:rsidDel="00000000" w:rsidR="00000000" w:rsidRPr="00000000">
        <w:rPr>
          <w:color w:val="6aa84f"/>
          <w:sz w:val="21"/>
          <w:szCs w:val="21"/>
          <w:highlight w:val="white"/>
          <w:rtl w:val="0"/>
        </w:rPr>
        <w:t xml:space="preserve">            </w:t>
      </w:r>
    </w:p>
    <w:p w:rsidR="00000000" w:rsidDel="00000000" w:rsidP="00000000" w:rsidRDefault="00000000" w:rsidRPr="00000000" w14:paraId="00000051">
      <w:pPr>
        <w:rPr>
          <w:color w:val="6aa84f"/>
          <w:sz w:val="21"/>
          <w:szCs w:val="21"/>
          <w:highlight w:val="white"/>
        </w:rPr>
      </w:pPr>
      <w:r w:rsidDel="00000000" w:rsidR="00000000" w:rsidRPr="00000000">
        <w:rPr>
          <w:rtl w:val="0"/>
        </w:rPr>
      </w:r>
    </w:p>
    <w:p w:rsidR="00000000" w:rsidDel="00000000" w:rsidP="00000000" w:rsidRDefault="00000000" w:rsidRPr="00000000" w14:paraId="00000052">
      <w:pPr>
        <w:numPr>
          <w:ilvl w:val="0"/>
          <w:numId w:val="5"/>
        </w:numPr>
        <w:ind w:left="720" w:hanging="360"/>
        <w:rPr>
          <w:color w:val="6aa84f"/>
          <w:sz w:val="21"/>
          <w:szCs w:val="21"/>
          <w:highlight w:val="white"/>
        </w:rPr>
      </w:pPr>
      <w:r w:rsidDel="00000000" w:rsidR="00000000" w:rsidRPr="00000000">
        <w:rPr>
          <w:color w:val="6aa84f"/>
          <w:sz w:val="21"/>
          <w:szCs w:val="21"/>
          <w:highlight w:val="white"/>
          <w:rtl w:val="0"/>
        </w:rPr>
        <w:t xml:space="preserve">Copy the remote repo so that we can clone it on the local machine</w:t>
      </w:r>
    </w:p>
    <w:p w:rsidR="00000000" w:rsidDel="00000000" w:rsidP="00000000" w:rsidRDefault="00000000" w:rsidRPr="00000000" w14:paraId="00000053">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54">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55">
      <w:pPr>
        <w:rPr>
          <w:color w:val="6aa84f"/>
          <w:sz w:val="21"/>
          <w:szCs w:val="21"/>
          <w:highlight w:val="white"/>
        </w:rPr>
      </w:pPr>
      <w:r w:rsidDel="00000000" w:rsidR="00000000" w:rsidRPr="00000000">
        <w:rPr>
          <w:color w:val="6aa84f"/>
          <w:sz w:val="21"/>
          <w:szCs w:val="21"/>
          <w:highlight w:val="white"/>
        </w:rPr>
        <w:drawing>
          <wp:inline distB="114300" distT="114300" distL="114300" distR="114300">
            <wp:extent cx="4343400" cy="3429000"/>
            <wp:effectExtent b="0" l="0" r="0" t="0"/>
            <wp:docPr id="7" name="image6.gif"/>
            <a:graphic>
              <a:graphicData uri="http://schemas.openxmlformats.org/drawingml/2006/picture">
                <pic:pic>
                  <pic:nvPicPr>
                    <pic:cNvPr id="0" name="image6.gif"/>
                    <pic:cNvPicPr preferRelativeResize="0"/>
                  </pic:nvPicPr>
                  <pic:blipFill>
                    <a:blip r:embed="rId9"/>
                    <a:srcRect b="0" l="0" r="0" t="0"/>
                    <a:stretch>
                      <a:fillRect/>
                    </a:stretch>
                  </pic:blipFill>
                  <pic:spPr>
                    <a:xfrm>
                      <a:off x="0" y="0"/>
                      <a:ext cx="4343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color w:val="6aa84f"/>
          <w:sz w:val="21"/>
          <w:szCs w:val="21"/>
          <w:highlight w:val="white"/>
        </w:rPr>
      </w:pPr>
      <w:r w:rsidDel="00000000" w:rsidR="00000000" w:rsidRPr="00000000">
        <w:rPr>
          <w:color w:val="6aa84f"/>
          <w:sz w:val="21"/>
          <w:szCs w:val="21"/>
          <w:highlight w:val="white"/>
          <w:rtl w:val="0"/>
        </w:rPr>
        <w:tab/>
      </w:r>
    </w:p>
    <w:p w:rsidR="00000000" w:rsidDel="00000000" w:rsidP="00000000" w:rsidRDefault="00000000" w:rsidRPr="00000000" w14:paraId="00000057">
      <w:pPr>
        <w:numPr>
          <w:ilvl w:val="0"/>
          <w:numId w:val="5"/>
        </w:numPr>
        <w:ind w:left="720" w:hanging="360"/>
        <w:rPr>
          <w:color w:val="6aa84f"/>
          <w:sz w:val="21"/>
          <w:szCs w:val="21"/>
          <w:highlight w:val="white"/>
          <w:u w:val="none"/>
        </w:rPr>
      </w:pPr>
      <w:r w:rsidDel="00000000" w:rsidR="00000000" w:rsidRPr="00000000">
        <w:rPr>
          <w:color w:val="6aa84f"/>
          <w:sz w:val="21"/>
          <w:szCs w:val="21"/>
          <w:highlight w:val="white"/>
          <w:rtl w:val="0"/>
        </w:rPr>
        <w:t xml:space="preserve">Clone to remote repo to local machine</w:t>
      </w:r>
    </w:p>
    <w:p w:rsidR="00000000" w:rsidDel="00000000" w:rsidP="00000000" w:rsidRDefault="00000000" w:rsidRPr="00000000" w14:paraId="00000058">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59">
      <w:pPr>
        <w:ind w:left="720" w:firstLine="0"/>
        <w:rPr>
          <w:color w:val="6aa84f"/>
          <w:sz w:val="21"/>
          <w:szCs w:val="21"/>
          <w:highlight w:val="white"/>
        </w:rPr>
      </w:pPr>
      <w:r w:rsidDel="00000000" w:rsidR="00000000" w:rsidRPr="00000000">
        <w:rPr>
          <w:color w:val="6aa84f"/>
          <w:sz w:val="21"/>
          <w:szCs w:val="21"/>
          <w:highlight w:val="white"/>
        </w:rPr>
        <w:drawing>
          <wp:inline distB="114300" distT="114300" distL="114300" distR="114300">
            <wp:extent cx="5731200" cy="1866900"/>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5B">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5C">
      <w:pPr>
        <w:rPr>
          <w:color w:val="6aa84f"/>
          <w:sz w:val="21"/>
          <w:szCs w:val="21"/>
          <w:highlight w:val="white"/>
        </w:rPr>
      </w:pPr>
      <w:r w:rsidDel="00000000" w:rsidR="00000000" w:rsidRPr="00000000">
        <w:rPr>
          <w:rtl w:val="0"/>
        </w:rPr>
      </w:r>
    </w:p>
    <w:p w:rsidR="00000000" w:rsidDel="00000000" w:rsidP="00000000" w:rsidRDefault="00000000" w:rsidRPr="00000000" w14:paraId="0000005D">
      <w:pPr>
        <w:numPr>
          <w:ilvl w:val="0"/>
          <w:numId w:val="2"/>
        </w:numPr>
        <w:ind w:left="720" w:hanging="360"/>
        <w:rPr>
          <w:color w:val="6aa84f"/>
          <w:sz w:val="21"/>
          <w:szCs w:val="21"/>
          <w:highlight w:val="white"/>
        </w:rPr>
      </w:pPr>
      <w:r w:rsidDel="00000000" w:rsidR="00000000" w:rsidRPr="00000000">
        <w:rPr>
          <w:color w:val="6aa84f"/>
          <w:sz w:val="21"/>
          <w:szCs w:val="21"/>
          <w:highlight w:val="white"/>
          <w:rtl w:val="0"/>
        </w:rPr>
        <w:t xml:space="preserve">Make some modifications different files as per your requirement</w:t>
      </w:r>
    </w:p>
    <w:p w:rsidR="00000000" w:rsidDel="00000000" w:rsidP="00000000" w:rsidRDefault="00000000" w:rsidRPr="00000000" w14:paraId="0000005E">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5F">
      <w:pPr>
        <w:ind w:left="720" w:firstLine="0"/>
        <w:rPr>
          <w:color w:val="6aa84f"/>
          <w:sz w:val="21"/>
          <w:szCs w:val="21"/>
          <w:highlight w:val="white"/>
        </w:rPr>
      </w:pPr>
      <w:r w:rsidDel="00000000" w:rsidR="00000000" w:rsidRPr="00000000">
        <w:rPr>
          <w:color w:val="6aa84f"/>
          <w:sz w:val="21"/>
          <w:szCs w:val="21"/>
          <w:highlight w:val="white"/>
          <w:rtl w:val="0"/>
        </w:rPr>
        <w:t xml:space="preserve">I am making changes to the README.md file. Open any editor to edit the file.</w:t>
      </w:r>
    </w:p>
    <w:p w:rsidR="00000000" w:rsidDel="00000000" w:rsidP="00000000" w:rsidRDefault="00000000" w:rsidRPr="00000000" w14:paraId="00000060">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61">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62">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63">
      <w:pPr>
        <w:rPr>
          <w:color w:val="6aa84f"/>
          <w:sz w:val="21"/>
          <w:szCs w:val="21"/>
          <w:highlight w:val="white"/>
        </w:rPr>
      </w:pPr>
      <w:r w:rsidDel="00000000" w:rsidR="00000000" w:rsidRPr="00000000">
        <w:rPr>
          <w:rtl w:val="0"/>
        </w:rPr>
      </w:r>
    </w:p>
    <w:p w:rsidR="00000000" w:rsidDel="00000000" w:rsidP="00000000" w:rsidRDefault="00000000" w:rsidRPr="00000000" w14:paraId="00000064">
      <w:pPr>
        <w:rPr>
          <w:color w:val="6aa84f"/>
          <w:sz w:val="21"/>
          <w:szCs w:val="21"/>
          <w:highlight w:val="white"/>
        </w:rPr>
      </w:pPr>
      <w:r w:rsidDel="00000000" w:rsidR="00000000" w:rsidRPr="00000000">
        <w:rPr>
          <w:color w:val="6aa84f"/>
          <w:sz w:val="21"/>
          <w:szCs w:val="21"/>
          <w:highlight w:val="white"/>
          <w:rtl w:val="0"/>
        </w:rPr>
        <w:t xml:space="preserve"> </w:t>
      </w:r>
    </w:p>
    <w:p w:rsidR="00000000" w:rsidDel="00000000" w:rsidP="00000000" w:rsidRDefault="00000000" w:rsidRPr="00000000" w14:paraId="00000065">
      <w:pPr>
        <w:rPr>
          <w:color w:val="6aa84f"/>
          <w:sz w:val="21"/>
          <w:szCs w:val="21"/>
          <w:highlight w:val="white"/>
        </w:rPr>
      </w:pPr>
      <w:r w:rsidDel="00000000" w:rsidR="00000000" w:rsidRPr="00000000">
        <w:rPr>
          <w:rtl w:val="0"/>
        </w:rPr>
      </w:r>
    </w:p>
    <w:p w:rsidR="00000000" w:rsidDel="00000000" w:rsidP="00000000" w:rsidRDefault="00000000" w:rsidRPr="00000000" w14:paraId="00000066">
      <w:pPr>
        <w:rPr>
          <w:color w:val="6aa84f"/>
          <w:sz w:val="21"/>
          <w:szCs w:val="21"/>
          <w:highlight w:val="white"/>
        </w:rPr>
      </w:pPr>
      <w:r w:rsidDel="00000000" w:rsidR="00000000" w:rsidRPr="00000000">
        <w:rPr>
          <w:rtl w:val="0"/>
        </w:rPr>
      </w:r>
    </w:p>
    <w:p w:rsidR="00000000" w:rsidDel="00000000" w:rsidP="00000000" w:rsidRDefault="00000000" w:rsidRPr="00000000" w14:paraId="00000067">
      <w:pPr>
        <w:numPr>
          <w:ilvl w:val="0"/>
          <w:numId w:val="2"/>
        </w:numPr>
        <w:ind w:left="720" w:hanging="360"/>
        <w:rPr>
          <w:color w:val="6aa84f"/>
          <w:sz w:val="21"/>
          <w:szCs w:val="21"/>
          <w:highlight w:val="white"/>
        </w:rPr>
      </w:pPr>
      <w:r w:rsidDel="00000000" w:rsidR="00000000" w:rsidRPr="00000000">
        <w:rPr>
          <w:color w:val="6aa84f"/>
          <w:sz w:val="21"/>
          <w:szCs w:val="21"/>
          <w:highlight w:val="white"/>
          <w:rtl w:val="0"/>
        </w:rPr>
        <w:t xml:space="preserve">Add those files</w:t>
      </w:r>
    </w:p>
    <w:p w:rsidR="00000000" w:rsidDel="00000000" w:rsidP="00000000" w:rsidRDefault="00000000" w:rsidRPr="00000000" w14:paraId="00000068">
      <w:pPr>
        <w:rPr>
          <w:color w:val="6aa84f"/>
          <w:sz w:val="21"/>
          <w:szCs w:val="21"/>
          <w:highlight w:val="white"/>
        </w:rPr>
      </w:pPr>
      <w:r w:rsidDel="00000000" w:rsidR="00000000" w:rsidRPr="00000000">
        <w:rPr>
          <w:color w:val="6aa84f"/>
          <w:sz w:val="21"/>
          <w:szCs w:val="21"/>
          <w:highlight w:val="white"/>
          <w:rtl w:val="0"/>
        </w:rPr>
        <w:tab/>
        <w:t xml:space="preserve">Go to root of your repo </w:t>
      </w:r>
    </w:p>
    <w:p w:rsidR="00000000" w:rsidDel="00000000" w:rsidP="00000000" w:rsidRDefault="00000000" w:rsidRPr="00000000" w14:paraId="00000069">
      <w:pPr>
        <w:rPr>
          <w:color w:val="6aa84f"/>
          <w:sz w:val="21"/>
          <w:szCs w:val="21"/>
          <w:highlight w:val="white"/>
        </w:rPr>
      </w:pPr>
      <w:r w:rsidDel="00000000" w:rsidR="00000000" w:rsidRPr="00000000">
        <w:rPr>
          <w:color w:val="6aa84f"/>
          <w:sz w:val="21"/>
          <w:szCs w:val="21"/>
          <w:highlight w:val="white"/>
          <w:rtl w:val="0"/>
        </w:rPr>
        <w:tab/>
      </w:r>
    </w:p>
    <w:p w:rsidR="00000000" w:rsidDel="00000000" w:rsidP="00000000" w:rsidRDefault="00000000" w:rsidRPr="00000000" w14:paraId="0000006A">
      <w:pPr>
        <w:rPr>
          <w:color w:val="6aa84f"/>
          <w:sz w:val="21"/>
          <w:szCs w:val="21"/>
          <w:highlight w:val="white"/>
        </w:rPr>
      </w:pPr>
      <w:r w:rsidDel="00000000" w:rsidR="00000000" w:rsidRPr="00000000">
        <w:rPr>
          <w:color w:val="6aa84f"/>
          <w:sz w:val="21"/>
          <w:szCs w:val="21"/>
          <w:highlight w:val="white"/>
          <w:rtl w:val="0"/>
        </w:rPr>
        <w:tab/>
      </w:r>
      <w:r w:rsidDel="00000000" w:rsidR="00000000" w:rsidRPr="00000000">
        <w:rPr>
          <w:color w:val="6aa84f"/>
          <w:sz w:val="21"/>
          <w:szCs w:val="21"/>
          <w:highlight w:val="white"/>
        </w:rPr>
        <w:drawing>
          <wp:inline distB="114300" distT="114300" distL="114300" distR="114300">
            <wp:extent cx="5731200" cy="762000"/>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color w:val="6aa84f"/>
          <w:sz w:val="21"/>
          <w:szCs w:val="21"/>
          <w:highlight w:val="white"/>
        </w:rPr>
      </w:pPr>
      <w:r w:rsidDel="00000000" w:rsidR="00000000" w:rsidRPr="00000000">
        <w:rPr>
          <w:color w:val="6aa84f"/>
          <w:sz w:val="21"/>
          <w:szCs w:val="21"/>
          <w:highlight w:val="white"/>
          <w:rtl w:val="0"/>
        </w:rPr>
        <w:tab/>
        <w:t xml:space="preserve"> </w:t>
      </w:r>
    </w:p>
    <w:p w:rsidR="00000000" w:rsidDel="00000000" w:rsidP="00000000" w:rsidRDefault="00000000" w:rsidRPr="00000000" w14:paraId="0000006C">
      <w:pPr>
        <w:numPr>
          <w:ilvl w:val="0"/>
          <w:numId w:val="2"/>
        </w:numPr>
        <w:ind w:left="720" w:hanging="360"/>
        <w:rPr>
          <w:color w:val="6aa84f"/>
          <w:sz w:val="21"/>
          <w:szCs w:val="21"/>
          <w:highlight w:val="white"/>
        </w:rPr>
      </w:pPr>
      <w:r w:rsidDel="00000000" w:rsidR="00000000" w:rsidRPr="00000000">
        <w:rPr>
          <w:color w:val="6aa84f"/>
          <w:sz w:val="21"/>
          <w:szCs w:val="21"/>
          <w:highlight w:val="white"/>
          <w:rtl w:val="0"/>
        </w:rPr>
        <w:t xml:space="preserve">Add, Commit and Push the changes from local repo to remote repo</w:t>
      </w:r>
    </w:p>
    <w:p w:rsidR="00000000" w:rsidDel="00000000" w:rsidP="00000000" w:rsidRDefault="00000000" w:rsidRPr="00000000" w14:paraId="0000006D">
      <w:pPr>
        <w:rPr>
          <w:color w:val="6aa84f"/>
          <w:sz w:val="21"/>
          <w:szCs w:val="21"/>
          <w:highlight w:val="white"/>
        </w:rPr>
      </w:pPr>
      <w:r w:rsidDel="00000000" w:rsidR="00000000" w:rsidRPr="00000000">
        <w:rPr>
          <w:rtl w:val="0"/>
        </w:rPr>
      </w:r>
    </w:p>
    <w:p w:rsidR="00000000" w:rsidDel="00000000" w:rsidP="00000000" w:rsidRDefault="00000000" w:rsidRPr="00000000" w14:paraId="0000006E">
      <w:pPr>
        <w:rPr>
          <w:color w:val="6aa84f"/>
          <w:sz w:val="21"/>
          <w:szCs w:val="21"/>
          <w:highlight w:val="white"/>
        </w:rPr>
      </w:pPr>
      <w:r w:rsidDel="00000000" w:rsidR="00000000" w:rsidRPr="00000000">
        <w:rPr>
          <w:color w:val="6aa84f"/>
          <w:sz w:val="21"/>
          <w:szCs w:val="21"/>
          <w:highlight w:val="white"/>
        </w:rPr>
        <w:drawing>
          <wp:inline distB="114300" distT="114300" distL="114300" distR="114300">
            <wp:extent cx="5731200" cy="3721100"/>
            <wp:effectExtent b="0" l="0" r="0" t="0"/>
            <wp:docPr id="4" name="image7.gif"/>
            <a:graphic>
              <a:graphicData uri="http://schemas.openxmlformats.org/drawingml/2006/picture">
                <pic:pic>
                  <pic:nvPicPr>
                    <pic:cNvPr id="0" name="image7.gif"/>
                    <pic:cNvPicPr preferRelativeResize="0"/>
                  </pic:nvPicPr>
                  <pic:blipFill>
                    <a:blip r:embed="rId12"/>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70">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71">
      <w:pPr>
        <w:rPr>
          <w:color w:val="6aa84f"/>
          <w:sz w:val="21"/>
          <w:szCs w:val="21"/>
          <w:highlight w:val="white"/>
        </w:rPr>
      </w:pPr>
      <w:r w:rsidDel="00000000" w:rsidR="00000000" w:rsidRPr="00000000">
        <w:rPr>
          <w:rtl w:val="0"/>
        </w:rPr>
      </w:r>
    </w:p>
    <w:p w:rsidR="00000000" w:rsidDel="00000000" w:rsidP="00000000" w:rsidRDefault="00000000" w:rsidRPr="00000000" w14:paraId="00000072">
      <w:pPr>
        <w:rPr>
          <w:color w:val="6aa84f"/>
          <w:sz w:val="21"/>
          <w:szCs w:val="21"/>
          <w:highlight w:val="white"/>
        </w:rPr>
      </w:pPr>
      <w:r w:rsidDel="00000000" w:rsidR="00000000" w:rsidRPr="00000000">
        <w:rPr>
          <w:rtl w:val="0"/>
        </w:rPr>
      </w:r>
    </w:p>
    <w:p w:rsidR="00000000" w:rsidDel="00000000" w:rsidP="00000000" w:rsidRDefault="00000000" w:rsidRPr="00000000" w14:paraId="00000073">
      <w:pPr>
        <w:numPr>
          <w:ilvl w:val="0"/>
          <w:numId w:val="2"/>
        </w:numPr>
        <w:ind w:left="720" w:hanging="360"/>
        <w:rPr>
          <w:color w:val="6aa84f"/>
          <w:sz w:val="21"/>
          <w:szCs w:val="21"/>
          <w:highlight w:val="white"/>
        </w:rPr>
      </w:pPr>
      <w:r w:rsidDel="00000000" w:rsidR="00000000" w:rsidRPr="00000000">
        <w:rPr>
          <w:color w:val="6aa84f"/>
          <w:sz w:val="21"/>
          <w:szCs w:val="21"/>
          <w:highlight w:val="white"/>
          <w:rtl w:val="0"/>
        </w:rPr>
        <w:t xml:space="preserve">Check on GIthub.com to see the changes</w:t>
      </w:r>
    </w:p>
    <w:p w:rsidR="00000000" w:rsidDel="00000000" w:rsidP="00000000" w:rsidRDefault="00000000" w:rsidRPr="00000000" w14:paraId="00000074">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75">
      <w:pPr>
        <w:ind w:left="720" w:firstLine="0"/>
        <w:rPr>
          <w:color w:val="6aa84f"/>
          <w:sz w:val="21"/>
          <w:szCs w:val="21"/>
          <w:highlight w:val="white"/>
        </w:rPr>
      </w:pPr>
      <w:r w:rsidDel="00000000" w:rsidR="00000000" w:rsidRPr="00000000">
        <w:rPr>
          <w:color w:val="6aa84f"/>
          <w:sz w:val="21"/>
          <w:szCs w:val="21"/>
          <w:highlight w:val="white"/>
        </w:rPr>
        <w:drawing>
          <wp:inline distB="114300" distT="114300" distL="114300" distR="114300">
            <wp:extent cx="5734050" cy="2610466"/>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4050" cy="261046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color w:val="6aa84f"/>
          <w:sz w:val="21"/>
          <w:szCs w:val="21"/>
          <w:highlight w:val="white"/>
        </w:rPr>
      </w:pPr>
      <w:r w:rsidDel="00000000" w:rsidR="00000000" w:rsidRPr="00000000">
        <w:rPr>
          <w:rtl w:val="0"/>
        </w:rPr>
      </w:r>
    </w:p>
    <w:p w:rsidR="00000000" w:rsidDel="00000000" w:rsidP="00000000" w:rsidRDefault="00000000" w:rsidRPr="00000000" w14:paraId="00000077">
      <w:pPr>
        <w:rPr>
          <w:color w:val="6aa84f"/>
          <w:sz w:val="21"/>
          <w:szCs w:val="21"/>
          <w:highlight w:val="white"/>
        </w:rPr>
      </w:pPr>
      <w:r w:rsidDel="00000000" w:rsidR="00000000" w:rsidRPr="00000000">
        <w:rPr>
          <w:rtl w:val="0"/>
        </w:rPr>
      </w:r>
    </w:p>
    <w:p w:rsidR="00000000" w:rsidDel="00000000" w:rsidP="00000000" w:rsidRDefault="00000000" w:rsidRPr="00000000" w14:paraId="00000078">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79">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7A">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7B">
      <w:pPr>
        <w:ind w:left="0" w:firstLine="0"/>
        <w:rPr>
          <w:color w:val="6aa84f"/>
          <w:sz w:val="21"/>
          <w:szCs w:val="21"/>
          <w:highlight w:val="white"/>
        </w:rPr>
      </w:pPr>
      <w:r w:rsidDel="00000000" w:rsidR="00000000" w:rsidRPr="00000000">
        <w:rPr>
          <w:color w:val="6aa84f"/>
          <w:sz w:val="21"/>
          <w:szCs w:val="21"/>
          <w:highlight w:val="white"/>
          <w:rtl w:val="0"/>
        </w:rPr>
        <w:t xml:space="preserve">Ahaaa! You are done! </w:t>
      </w:r>
    </w:p>
    <w:p w:rsidR="00000000" w:rsidDel="00000000" w:rsidP="00000000" w:rsidRDefault="00000000" w:rsidRPr="00000000" w14:paraId="0000007C">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7D">
      <w:pPr>
        <w:ind w:left="0" w:firstLine="0"/>
        <w:rPr>
          <w:color w:val="6aa84f"/>
          <w:sz w:val="21"/>
          <w:szCs w:val="21"/>
          <w:highlight w:val="white"/>
        </w:rPr>
      </w:pPr>
      <w:r w:rsidDel="00000000" w:rsidR="00000000" w:rsidRPr="00000000">
        <w:rPr>
          <w:color w:val="6aa84f"/>
          <w:sz w:val="21"/>
          <w:szCs w:val="21"/>
          <w:highlight w:val="white"/>
          <w:rtl w:val="0"/>
        </w:rPr>
        <w:t xml:space="preserve">Your first repo is created. Congratulations!</w:t>
      </w:r>
    </w:p>
    <w:p w:rsidR="00000000" w:rsidDel="00000000" w:rsidP="00000000" w:rsidRDefault="00000000" w:rsidRPr="00000000" w14:paraId="0000007E">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7F">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80">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81">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82">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83">
      <w:pPr>
        <w:ind w:left="720" w:firstLine="0"/>
        <w:rPr>
          <w:color w:val="6aa84f"/>
          <w:sz w:val="21"/>
          <w:szCs w:val="21"/>
          <w:highlight w:val="white"/>
        </w:rPr>
      </w:pPr>
      <w:r w:rsidDel="00000000" w:rsidR="00000000" w:rsidRPr="00000000">
        <w:rPr>
          <w:rtl w:val="0"/>
        </w:rPr>
      </w:r>
    </w:p>
    <w:p w:rsidR="00000000" w:rsidDel="00000000" w:rsidP="00000000" w:rsidRDefault="00000000" w:rsidRPr="00000000" w14:paraId="00000084">
      <w:pPr>
        <w:rPr>
          <w:color w:val="6aa84f"/>
          <w:sz w:val="21"/>
          <w:szCs w:val="21"/>
          <w:highlight w:val="white"/>
        </w:rPr>
      </w:pPr>
      <w:r w:rsidDel="00000000" w:rsidR="00000000" w:rsidRPr="00000000">
        <w:rPr>
          <w:rtl w:val="0"/>
        </w:rPr>
      </w:r>
    </w:p>
    <w:p w:rsidR="00000000" w:rsidDel="00000000" w:rsidP="00000000" w:rsidRDefault="00000000" w:rsidRPr="00000000" w14:paraId="00000085">
      <w:pPr>
        <w:rPr>
          <w:color w:val="6aa84f"/>
          <w:sz w:val="21"/>
          <w:szCs w:val="21"/>
          <w:highlight w:val="white"/>
        </w:rPr>
      </w:pPr>
      <w:r w:rsidDel="00000000" w:rsidR="00000000" w:rsidRPr="00000000">
        <w:rPr>
          <w:rtl w:val="0"/>
        </w:rPr>
      </w:r>
    </w:p>
    <w:p w:rsidR="00000000" w:rsidDel="00000000" w:rsidP="00000000" w:rsidRDefault="00000000" w:rsidRPr="00000000" w14:paraId="00000086">
      <w:pPr>
        <w:rPr>
          <w:color w:val="6aa84f"/>
          <w:sz w:val="21"/>
          <w:szCs w:val="21"/>
          <w:highlight w:val="white"/>
        </w:rPr>
      </w:pPr>
      <w:r w:rsidDel="00000000" w:rsidR="00000000" w:rsidRPr="00000000">
        <w:rPr>
          <w:rtl w:val="0"/>
        </w:rPr>
      </w:r>
    </w:p>
    <w:p w:rsidR="00000000" w:rsidDel="00000000" w:rsidP="00000000" w:rsidRDefault="00000000" w:rsidRPr="00000000" w14:paraId="00000087">
      <w:pPr>
        <w:rPr>
          <w:color w:val="6aa84f"/>
          <w:sz w:val="21"/>
          <w:szCs w:val="21"/>
          <w:highlight w:val="white"/>
        </w:rPr>
      </w:pPr>
      <w:r w:rsidDel="00000000" w:rsidR="00000000" w:rsidRPr="00000000">
        <w:rPr>
          <w:rtl w:val="0"/>
        </w:rPr>
      </w:r>
    </w:p>
    <w:p w:rsidR="00000000" w:rsidDel="00000000" w:rsidP="00000000" w:rsidRDefault="00000000" w:rsidRPr="00000000" w14:paraId="00000088">
      <w:pPr>
        <w:rPr>
          <w:color w:val="6aa84f"/>
          <w:sz w:val="21"/>
          <w:szCs w:val="21"/>
          <w:highlight w:val="white"/>
        </w:rPr>
      </w:pPr>
      <w:r w:rsidDel="00000000" w:rsidR="00000000" w:rsidRPr="00000000">
        <w:rPr>
          <w:rtl w:val="0"/>
        </w:rPr>
      </w:r>
    </w:p>
    <w:p w:rsidR="00000000" w:rsidDel="00000000" w:rsidP="00000000" w:rsidRDefault="00000000" w:rsidRPr="00000000" w14:paraId="00000089">
      <w:pPr>
        <w:rPr>
          <w:color w:val="6aa84f"/>
          <w:sz w:val="21"/>
          <w:szCs w:val="21"/>
          <w:highlight w:val="white"/>
        </w:rPr>
      </w:pPr>
      <w:r w:rsidDel="00000000" w:rsidR="00000000" w:rsidRPr="00000000">
        <w:rPr>
          <w:rtl w:val="0"/>
        </w:rPr>
      </w:r>
    </w:p>
    <w:p w:rsidR="00000000" w:rsidDel="00000000" w:rsidP="00000000" w:rsidRDefault="00000000" w:rsidRPr="00000000" w14:paraId="0000008A">
      <w:pPr>
        <w:rPr>
          <w:color w:val="6aa84f"/>
          <w:sz w:val="21"/>
          <w:szCs w:val="21"/>
          <w:highlight w:val="white"/>
        </w:rPr>
      </w:pPr>
      <w:r w:rsidDel="00000000" w:rsidR="00000000" w:rsidRPr="00000000">
        <w:rPr>
          <w:rtl w:val="0"/>
        </w:rPr>
      </w:r>
    </w:p>
    <w:p w:rsidR="00000000" w:rsidDel="00000000" w:rsidP="00000000" w:rsidRDefault="00000000" w:rsidRPr="00000000" w14:paraId="0000008B">
      <w:pPr>
        <w:rPr>
          <w:color w:val="6aa84f"/>
          <w:sz w:val="21"/>
          <w:szCs w:val="21"/>
          <w:highlight w:val="white"/>
        </w:rPr>
      </w:pPr>
      <w:r w:rsidDel="00000000" w:rsidR="00000000" w:rsidRPr="00000000">
        <w:rPr>
          <w:rtl w:val="0"/>
        </w:rPr>
      </w:r>
    </w:p>
    <w:p w:rsidR="00000000" w:rsidDel="00000000" w:rsidP="00000000" w:rsidRDefault="00000000" w:rsidRPr="00000000" w14:paraId="0000008C">
      <w:pPr>
        <w:rPr>
          <w:color w:val="6aa84f"/>
          <w:sz w:val="21"/>
          <w:szCs w:val="21"/>
          <w:highlight w:val="white"/>
        </w:rPr>
      </w:pPr>
      <w:r w:rsidDel="00000000" w:rsidR="00000000" w:rsidRPr="00000000">
        <w:rPr>
          <w:rtl w:val="0"/>
        </w:rPr>
      </w:r>
    </w:p>
    <w:p w:rsidR="00000000" w:rsidDel="00000000" w:rsidP="00000000" w:rsidRDefault="00000000" w:rsidRPr="00000000" w14:paraId="0000008D">
      <w:pPr>
        <w:rPr>
          <w:color w:val="6aa84f"/>
          <w:sz w:val="21"/>
          <w:szCs w:val="21"/>
          <w:highlight w:val="white"/>
        </w:rPr>
      </w:pPr>
      <w:r w:rsidDel="00000000" w:rsidR="00000000" w:rsidRPr="00000000">
        <w:rPr>
          <w:color w:val="6aa84f"/>
          <w:sz w:val="21"/>
          <w:szCs w:val="21"/>
          <w:highlight w:val="white"/>
          <w:rtl w:val="0"/>
        </w:rPr>
        <w:t xml:space="preserve">Git &amp; GitHub user guide</w:t>
      </w:r>
    </w:p>
    <w:p w:rsidR="00000000" w:rsidDel="00000000" w:rsidP="00000000" w:rsidRDefault="00000000" w:rsidRPr="00000000" w14:paraId="0000008E">
      <w:pPr>
        <w:numPr>
          <w:ilvl w:val="0"/>
          <w:numId w:val="4"/>
        </w:numPr>
        <w:ind w:left="1440" w:hanging="360"/>
        <w:rPr>
          <w:color w:val="6aa84f"/>
          <w:sz w:val="21"/>
          <w:szCs w:val="21"/>
          <w:highlight w:val="white"/>
          <w:u w:val="none"/>
        </w:rPr>
      </w:pPr>
      <w:r w:rsidDel="00000000" w:rsidR="00000000" w:rsidRPr="00000000">
        <w:rPr>
          <w:color w:val="6aa84f"/>
          <w:sz w:val="21"/>
          <w:szCs w:val="21"/>
          <w:highlight w:val="white"/>
          <w:rtl w:val="0"/>
        </w:rPr>
        <w:t xml:space="preserve">Installation and configuration</w:t>
      </w:r>
    </w:p>
    <w:p w:rsidR="00000000" w:rsidDel="00000000" w:rsidP="00000000" w:rsidRDefault="00000000" w:rsidRPr="00000000" w14:paraId="0000008F">
      <w:pPr>
        <w:numPr>
          <w:ilvl w:val="1"/>
          <w:numId w:val="4"/>
        </w:numPr>
        <w:ind w:left="2160" w:hanging="360"/>
        <w:rPr>
          <w:color w:val="6aa84f"/>
          <w:sz w:val="21"/>
          <w:szCs w:val="21"/>
          <w:highlight w:val="white"/>
        </w:rPr>
      </w:pPr>
      <w:r w:rsidDel="00000000" w:rsidR="00000000" w:rsidRPr="00000000">
        <w:rPr>
          <w:color w:val="6aa84f"/>
          <w:sz w:val="21"/>
          <w:szCs w:val="21"/>
          <w:highlight w:val="white"/>
          <w:rtl w:val="0"/>
        </w:rPr>
        <w:t xml:space="preserve"> </w:t>
      </w:r>
      <w:hyperlink r:id="rId14">
        <w:r w:rsidDel="00000000" w:rsidR="00000000" w:rsidRPr="00000000">
          <w:rPr>
            <w:color w:val="1155cc"/>
            <w:sz w:val="21"/>
            <w:szCs w:val="21"/>
            <w:highlight w:val="white"/>
            <w:u w:val="single"/>
            <w:rtl w:val="0"/>
          </w:rPr>
          <w:t xml:space="preserve">Installation</w:t>
        </w:r>
      </w:hyperlink>
      <w:r w:rsidDel="00000000" w:rsidR="00000000" w:rsidRPr="00000000">
        <w:rPr>
          <w:color w:val="6aa84f"/>
          <w:sz w:val="21"/>
          <w:szCs w:val="21"/>
          <w:highlight w:val="white"/>
          <w:rtl w:val="0"/>
        </w:rPr>
        <w:t xml:space="preserve"> </w:t>
      </w:r>
    </w:p>
    <w:p w:rsidR="00000000" w:rsidDel="00000000" w:rsidP="00000000" w:rsidRDefault="00000000" w:rsidRPr="00000000" w14:paraId="00000090">
      <w:pPr>
        <w:numPr>
          <w:ilvl w:val="1"/>
          <w:numId w:val="4"/>
        </w:numPr>
        <w:ind w:left="2160" w:hanging="360"/>
        <w:rPr>
          <w:color w:val="6aa84f"/>
          <w:sz w:val="21"/>
          <w:szCs w:val="21"/>
          <w:highlight w:val="white"/>
          <w:u w:val="none"/>
        </w:rPr>
      </w:pPr>
      <w:hyperlink r:id="rId15">
        <w:r w:rsidDel="00000000" w:rsidR="00000000" w:rsidRPr="00000000">
          <w:rPr>
            <w:color w:val="1155cc"/>
            <w:sz w:val="21"/>
            <w:szCs w:val="21"/>
            <w:highlight w:val="white"/>
            <w:u w:val="single"/>
            <w:rtl w:val="0"/>
          </w:rPr>
          <w:t xml:space="preserve">Configuration</w:t>
        </w:r>
      </w:hyperlink>
      <w:r w:rsidDel="00000000" w:rsidR="00000000" w:rsidRPr="00000000">
        <w:rPr>
          <w:color w:val="6aa84f"/>
          <w:sz w:val="21"/>
          <w:szCs w:val="21"/>
          <w:highlight w:val="white"/>
          <w:rtl w:val="0"/>
        </w:rPr>
        <w:t xml:space="preserve"> </w:t>
      </w:r>
    </w:p>
    <w:p w:rsidR="00000000" w:rsidDel="00000000" w:rsidP="00000000" w:rsidRDefault="00000000" w:rsidRPr="00000000" w14:paraId="00000091">
      <w:pPr>
        <w:numPr>
          <w:ilvl w:val="1"/>
          <w:numId w:val="4"/>
        </w:numPr>
        <w:ind w:left="2160" w:hanging="360"/>
        <w:rPr>
          <w:color w:val="6aa84f"/>
          <w:sz w:val="21"/>
          <w:szCs w:val="21"/>
          <w:highlight w:val="white"/>
        </w:rPr>
      </w:pPr>
      <w:r w:rsidDel="00000000" w:rsidR="00000000" w:rsidRPr="00000000">
        <w:rPr>
          <w:color w:val="6aa84f"/>
          <w:sz w:val="21"/>
          <w:szCs w:val="21"/>
          <w:highlight w:val="white"/>
          <w:rtl w:val="0"/>
        </w:rPr>
        <w:t xml:space="preserve">To authenticate with the organization’s GitHub account, you need to add an ssh key to the GitHub account. Follow this </w:t>
      </w:r>
      <w:hyperlink r:id="rId16">
        <w:r w:rsidDel="00000000" w:rsidR="00000000" w:rsidRPr="00000000">
          <w:rPr>
            <w:color w:val="1155cc"/>
            <w:sz w:val="21"/>
            <w:szCs w:val="21"/>
            <w:highlight w:val="white"/>
            <w:u w:val="single"/>
            <w:rtl w:val="0"/>
          </w:rPr>
          <w:t xml:space="preserve">process</w:t>
        </w:r>
      </w:hyperlink>
      <w:r w:rsidDel="00000000" w:rsidR="00000000" w:rsidRPr="00000000">
        <w:rPr>
          <w:color w:val="6aa84f"/>
          <w:sz w:val="21"/>
          <w:szCs w:val="21"/>
          <w:highlight w:val="white"/>
          <w:rtl w:val="0"/>
        </w:rPr>
        <w:t xml:space="preserve"> </w:t>
      </w:r>
      <w:r w:rsidDel="00000000" w:rsidR="00000000" w:rsidRPr="00000000">
        <w:rPr>
          <w:rtl w:val="0"/>
        </w:rPr>
      </w:r>
    </w:p>
    <w:p w:rsidR="00000000" w:rsidDel="00000000" w:rsidP="00000000" w:rsidRDefault="00000000" w:rsidRPr="00000000" w14:paraId="00000092">
      <w:pPr>
        <w:numPr>
          <w:ilvl w:val="0"/>
          <w:numId w:val="4"/>
        </w:numPr>
        <w:ind w:left="1440" w:hanging="360"/>
        <w:rPr>
          <w:color w:val="6aa84f"/>
          <w:sz w:val="21"/>
          <w:szCs w:val="21"/>
          <w:highlight w:val="white"/>
          <w:u w:val="none"/>
        </w:rPr>
      </w:pPr>
      <w:r w:rsidDel="00000000" w:rsidR="00000000" w:rsidRPr="00000000">
        <w:rPr>
          <w:color w:val="6aa84f"/>
          <w:sz w:val="21"/>
          <w:szCs w:val="21"/>
          <w:highlight w:val="white"/>
          <w:rtl w:val="0"/>
        </w:rPr>
        <w:t xml:space="preserve">Create repo</w:t>
      </w:r>
    </w:p>
    <w:p w:rsidR="00000000" w:rsidDel="00000000" w:rsidP="00000000" w:rsidRDefault="00000000" w:rsidRPr="00000000" w14:paraId="00000093">
      <w:pPr>
        <w:numPr>
          <w:ilvl w:val="1"/>
          <w:numId w:val="4"/>
        </w:numPr>
        <w:ind w:left="2160" w:hanging="360"/>
        <w:rPr>
          <w:color w:val="6aa84f"/>
          <w:sz w:val="21"/>
          <w:szCs w:val="21"/>
          <w:highlight w:val="white"/>
          <w:u w:val="none"/>
        </w:rPr>
      </w:pPr>
      <w:r w:rsidDel="00000000" w:rsidR="00000000" w:rsidRPr="00000000">
        <w:rPr>
          <w:color w:val="6aa84f"/>
          <w:sz w:val="21"/>
          <w:szCs w:val="21"/>
          <w:highlight w:val="white"/>
          <w:rtl w:val="0"/>
        </w:rPr>
        <w:t xml:space="preserve">Create and enter into your project directory and use the command “git init“.This will create a “.git” directory inside your project folder which will have all the git files for .e.g  logs/index </w:t>
      </w:r>
    </w:p>
    <w:p w:rsidR="00000000" w:rsidDel="00000000" w:rsidP="00000000" w:rsidRDefault="00000000" w:rsidRPr="00000000" w14:paraId="00000094">
      <w:pPr>
        <w:numPr>
          <w:ilvl w:val="1"/>
          <w:numId w:val="4"/>
        </w:numPr>
        <w:ind w:left="2160" w:hanging="360"/>
        <w:rPr>
          <w:color w:val="6aa84f"/>
          <w:sz w:val="21"/>
          <w:szCs w:val="21"/>
          <w:highlight w:val="white"/>
          <w:u w:val="none"/>
        </w:rPr>
      </w:pPr>
      <w:r w:rsidDel="00000000" w:rsidR="00000000" w:rsidRPr="00000000">
        <w:rPr>
          <w:color w:val="6aa84f"/>
          <w:sz w:val="21"/>
          <w:szCs w:val="21"/>
          <w:highlight w:val="white"/>
          <w:rtl w:val="0"/>
        </w:rPr>
        <w:t xml:space="preserve">For e.g. </w:t>
      </w:r>
    </w:p>
    <w:p w:rsidR="00000000" w:rsidDel="00000000" w:rsidP="00000000" w:rsidRDefault="00000000" w:rsidRPr="00000000" w14:paraId="00000095">
      <w:pPr>
        <w:numPr>
          <w:ilvl w:val="2"/>
          <w:numId w:val="4"/>
        </w:numPr>
        <w:ind w:left="2880" w:hanging="360"/>
        <w:rPr>
          <w:color w:val="6aa84f"/>
          <w:sz w:val="21"/>
          <w:szCs w:val="21"/>
          <w:highlight w:val="white"/>
        </w:rPr>
      </w:pPr>
      <w:r w:rsidDel="00000000" w:rsidR="00000000" w:rsidRPr="00000000">
        <w:rPr>
          <w:color w:val="6aa84f"/>
          <w:sz w:val="21"/>
          <w:szCs w:val="21"/>
          <w:highlight w:val="white"/>
          <w:rtl w:val="0"/>
        </w:rPr>
        <w:t xml:space="preserve">mkdir git_learn </w:t>
      </w:r>
    </w:p>
    <w:p w:rsidR="00000000" w:rsidDel="00000000" w:rsidP="00000000" w:rsidRDefault="00000000" w:rsidRPr="00000000" w14:paraId="00000096">
      <w:pPr>
        <w:numPr>
          <w:ilvl w:val="2"/>
          <w:numId w:val="4"/>
        </w:numPr>
        <w:ind w:left="2880" w:hanging="360"/>
        <w:rPr>
          <w:color w:val="6aa84f"/>
          <w:sz w:val="21"/>
          <w:szCs w:val="21"/>
          <w:highlight w:val="white"/>
        </w:rPr>
      </w:pPr>
      <w:r w:rsidDel="00000000" w:rsidR="00000000" w:rsidRPr="00000000">
        <w:rPr>
          <w:color w:val="6aa84f"/>
          <w:sz w:val="21"/>
          <w:szCs w:val="21"/>
          <w:highlight w:val="white"/>
          <w:rtl w:val="0"/>
        </w:rPr>
        <w:t xml:space="preserve">cd git_learn</w:t>
      </w:r>
    </w:p>
    <w:p w:rsidR="00000000" w:rsidDel="00000000" w:rsidP="00000000" w:rsidRDefault="00000000" w:rsidRPr="00000000" w14:paraId="00000097">
      <w:pPr>
        <w:numPr>
          <w:ilvl w:val="2"/>
          <w:numId w:val="4"/>
        </w:numPr>
        <w:ind w:left="2880" w:hanging="360"/>
        <w:rPr>
          <w:color w:val="6aa84f"/>
          <w:sz w:val="21"/>
          <w:szCs w:val="21"/>
          <w:highlight w:val="white"/>
        </w:rPr>
      </w:pPr>
      <w:r w:rsidDel="00000000" w:rsidR="00000000" w:rsidRPr="00000000">
        <w:rPr>
          <w:color w:val="6aa84f"/>
          <w:sz w:val="21"/>
          <w:szCs w:val="21"/>
          <w:highlight w:val="white"/>
          <w:rtl w:val="0"/>
        </w:rPr>
        <w:t xml:space="preserve">git init</w:t>
      </w:r>
    </w:p>
    <w:p w:rsidR="00000000" w:rsidDel="00000000" w:rsidP="00000000" w:rsidRDefault="00000000" w:rsidRPr="00000000" w14:paraId="00000098">
      <w:pPr>
        <w:numPr>
          <w:ilvl w:val="1"/>
          <w:numId w:val="4"/>
        </w:numPr>
        <w:ind w:left="2160" w:hanging="360"/>
        <w:rPr>
          <w:color w:val="6aa84f"/>
          <w:sz w:val="21"/>
          <w:szCs w:val="21"/>
          <w:highlight w:val="white"/>
        </w:rPr>
      </w:pPr>
      <w:r w:rsidDel="00000000" w:rsidR="00000000" w:rsidRPr="00000000">
        <w:rPr>
          <w:color w:val="6aa84f"/>
          <w:sz w:val="21"/>
          <w:szCs w:val="21"/>
          <w:highlight w:val="white"/>
          <w:rtl w:val="0"/>
        </w:rPr>
        <w:t xml:space="preserve">we need to set up the remote repo</w:t>
      </w:r>
    </w:p>
    <w:p w:rsidR="00000000" w:rsidDel="00000000" w:rsidP="00000000" w:rsidRDefault="00000000" w:rsidRPr="00000000" w14:paraId="00000099">
      <w:pPr>
        <w:numPr>
          <w:ilvl w:val="2"/>
          <w:numId w:val="4"/>
        </w:numPr>
        <w:ind w:left="2880" w:hanging="360"/>
        <w:rPr>
          <w:color w:val="6aa84f"/>
          <w:sz w:val="21"/>
          <w:szCs w:val="21"/>
          <w:highlight w:val="white"/>
        </w:rPr>
      </w:pPr>
      <w:r w:rsidDel="00000000" w:rsidR="00000000" w:rsidRPr="00000000">
        <w:rPr>
          <w:color w:val="6aa84f"/>
          <w:sz w:val="21"/>
          <w:szCs w:val="21"/>
          <w:highlight w:val="white"/>
          <w:rtl w:val="0"/>
        </w:rPr>
        <w:t xml:space="preserve">Command - “git remote add origin </w:t>
      </w:r>
      <w:hyperlink r:id="rId17">
        <w:r w:rsidDel="00000000" w:rsidR="00000000" w:rsidRPr="00000000">
          <w:rPr>
            <w:color w:val="1155cc"/>
            <w:sz w:val="21"/>
            <w:szCs w:val="21"/>
            <w:highlight w:val="white"/>
            <w:u w:val="single"/>
            <w:rtl w:val="0"/>
          </w:rPr>
          <w:t xml:space="preserve">git@GitHub.com</w:t>
        </w:r>
      </w:hyperlink>
      <w:r w:rsidDel="00000000" w:rsidR="00000000" w:rsidRPr="00000000">
        <w:rPr>
          <w:color w:val="6aa84f"/>
          <w:sz w:val="21"/>
          <w:szCs w:val="21"/>
          <w:highlight w:val="white"/>
          <w:rtl w:val="0"/>
        </w:rPr>
        <w:t xml:space="preserve">:{username}/git_learn”</w:t>
      </w:r>
    </w:p>
    <w:p w:rsidR="00000000" w:rsidDel="00000000" w:rsidP="00000000" w:rsidRDefault="00000000" w:rsidRPr="00000000" w14:paraId="0000009A">
      <w:pPr>
        <w:numPr>
          <w:ilvl w:val="1"/>
          <w:numId w:val="4"/>
        </w:numPr>
        <w:ind w:left="2160" w:hanging="360"/>
        <w:rPr>
          <w:color w:val="6aa84f"/>
          <w:sz w:val="21"/>
          <w:szCs w:val="21"/>
          <w:highlight w:val="white"/>
        </w:rPr>
      </w:pPr>
      <w:r w:rsidDel="00000000" w:rsidR="00000000" w:rsidRPr="00000000">
        <w:rPr>
          <w:color w:val="6aa84f"/>
          <w:sz w:val="21"/>
          <w:szCs w:val="21"/>
          <w:highlight w:val="white"/>
          <w:rtl w:val="0"/>
        </w:rPr>
        <w:t xml:space="preserve">Push the local branch to remote</w:t>
      </w:r>
    </w:p>
    <w:p w:rsidR="00000000" w:rsidDel="00000000" w:rsidP="00000000" w:rsidRDefault="00000000" w:rsidRPr="00000000" w14:paraId="0000009B">
      <w:pPr>
        <w:numPr>
          <w:ilvl w:val="2"/>
          <w:numId w:val="4"/>
        </w:numPr>
        <w:ind w:left="2880" w:hanging="360"/>
        <w:rPr>
          <w:color w:val="6aa84f"/>
          <w:sz w:val="21"/>
          <w:szCs w:val="21"/>
          <w:highlight w:val="white"/>
        </w:rPr>
      </w:pPr>
      <w:r w:rsidDel="00000000" w:rsidR="00000000" w:rsidRPr="00000000">
        <w:rPr>
          <w:color w:val="6aa84f"/>
          <w:sz w:val="21"/>
          <w:szCs w:val="21"/>
          <w:highlight w:val="white"/>
          <w:rtl w:val="0"/>
        </w:rPr>
        <w:t xml:space="preserve">Command ‘git push -u origin master’</w:t>
      </w:r>
    </w:p>
    <w:p w:rsidR="00000000" w:rsidDel="00000000" w:rsidP="00000000" w:rsidRDefault="00000000" w:rsidRPr="00000000" w14:paraId="0000009C">
      <w:pPr>
        <w:numPr>
          <w:ilvl w:val="2"/>
          <w:numId w:val="4"/>
        </w:numPr>
        <w:ind w:left="2880" w:hanging="360"/>
        <w:rPr>
          <w:color w:val="6aa84f"/>
          <w:sz w:val="21"/>
          <w:szCs w:val="21"/>
          <w:highlight w:val="white"/>
        </w:rPr>
      </w:pPr>
      <w:r w:rsidDel="00000000" w:rsidR="00000000" w:rsidRPr="00000000">
        <w:rPr>
          <w:color w:val="6aa84f"/>
          <w:sz w:val="21"/>
          <w:szCs w:val="21"/>
          <w:highlight w:val="white"/>
          <w:rtl w:val="0"/>
        </w:rPr>
        <w:t xml:space="preserve">Git push is used to push local changes to the remote repo</w:t>
      </w:r>
    </w:p>
    <w:p w:rsidR="00000000" w:rsidDel="00000000" w:rsidP="00000000" w:rsidRDefault="00000000" w:rsidRPr="00000000" w14:paraId="0000009D">
      <w:pPr>
        <w:numPr>
          <w:ilvl w:val="2"/>
          <w:numId w:val="4"/>
        </w:numPr>
        <w:ind w:left="2880" w:hanging="360"/>
        <w:rPr>
          <w:color w:val="6aa84f"/>
          <w:sz w:val="21"/>
          <w:szCs w:val="21"/>
          <w:highlight w:val="white"/>
        </w:rPr>
      </w:pPr>
      <w:r w:rsidDel="00000000" w:rsidR="00000000" w:rsidRPr="00000000">
        <w:rPr>
          <w:color w:val="6aa84f"/>
          <w:sz w:val="21"/>
          <w:szCs w:val="21"/>
          <w:highlight w:val="white"/>
          <w:rtl w:val="0"/>
        </w:rPr>
        <w:t xml:space="preserve">Git pull is used to pull remote repo changes to your local repo for e.g. changes which are made by other team members.</w:t>
      </w:r>
    </w:p>
    <w:p w:rsidR="00000000" w:rsidDel="00000000" w:rsidP="00000000" w:rsidRDefault="00000000" w:rsidRPr="00000000" w14:paraId="0000009E">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9F">
      <w:pPr>
        <w:numPr>
          <w:ilvl w:val="0"/>
          <w:numId w:val="4"/>
        </w:numPr>
        <w:ind w:left="1440" w:hanging="360"/>
        <w:rPr>
          <w:color w:val="6aa84f"/>
          <w:sz w:val="21"/>
          <w:szCs w:val="21"/>
          <w:highlight w:val="white"/>
          <w:u w:val="none"/>
        </w:rPr>
      </w:pPr>
      <w:r w:rsidDel="00000000" w:rsidR="00000000" w:rsidRPr="00000000">
        <w:rPr>
          <w:color w:val="6aa84f"/>
          <w:sz w:val="21"/>
          <w:szCs w:val="21"/>
          <w:highlight w:val="white"/>
          <w:rtl w:val="0"/>
        </w:rPr>
        <w:t xml:space="preserve">Add files</w:t>
      </w:r>
    </w:p>
    <w:p w:rsidR="00000000" w:rsidDel="00000000" w:rsidP="00000000" w:rsidRDefault="00000000" w:rsidRPr="00000000" w14:paraId="000000A0">
      <w:pPr>
        <w:numPr>
          <w:ilvl w:val="1"/>
          <w:numId w:val="4"/>
        </w:numPr>
        <w:ind w:left="2160" w:hanging="360"/>
        <w:rPr>
          <w:color w:val="6aa84f"/>
          <w:sz w:val="21"/>
          <w:szCs w:val="21"/>
          <w:highlight w:val="white"/>
          <w:u w:val="none"/>
        </w:rPr>
      </w:pPr>
      <w:r w:rsidDel="00000000" w:rsidR="00000000" w:rsidRPr="00000000">
        <w:rPr>
          <w:color w:val="6aa84f"/>
          <w:sz w:val="21"/>
          <w:szCs w:val="21"/>
          <w:highlight w:val="white"/>
          <w:rtl w:val="0"/>
        </w:rPr>
        <w:t xml:space="preserve">Once you add some files to the project they will be counted as untracked files until they are not added to git </w:t>
      </w:r>
    </w:p>
    <w:p w:rsidR="00000000" w:rsidDel="00000000" w:rsidP="00000000" w:rsidRDefault="00000000" w:rsidRPr="00000000" w14:paraId="000000A1">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A2">
      <w:pPr>
        <w:numPr>
          <w:ilvl w:val="1"/>
          <w:numId w:val="4"/>
        </w:numPr>
        <w:ind w:left="2160" w:hanging="360"/>
        <w:rPr>
          <w:color w:val="6aa84f"/>
          <w:sz w:val="21"/>
          <w:szCs w:val="21"/>
          <w:highlight w:val="white"/>
          <w:u w:val="none"/>
        </w:rPr>
      </w:pPr>
      <w:r w:rsidDel="00000000" w:rsidR="00000000" w:rsidRPr="00000000">
        <w:rPr>
          <w:color w:val="6aa84f"/>
          <w:sz w:val="21"/>
          <w:szCs w:val="21"/>
          <w:highlight w:val="white"/>
          <w:rtl w:val="0"/>
        </w:rPr>
        <w:t xml:space="preserve">.gitignore file is used to ignore the directory and files which we don’t want to add to the git</w:t>
      </w:r>
    </w:p>
    <w:p w:rsidR="00000000" w:rsidDel="00000000" w:rsidP="00000000" w:rsidRDefault="00000000" w:rsidRPr="00000000" w14:paraId="000000A3">
      <w:pPr>
        <w:numPr>
          <w:ilvl w:val="1"/>
          <w:numId w:val="4"/>
        </w:numPr>
        <w:ind w:left="2160" w:hanging="360"/>
        <w:rPr>
          <w:color w:val="6aa84f"/>
          <w:sz w:val="21"/>
          <w:szCs w:val="21"/>
          <w:highlight w:val="white"/>
          <w:u w:val="none"/>
        </w:rPr>
      </w:pPr>
      <w:r w:rsidDel="00000000" w:rsidR="00000000" w:rsidRPr="00000000">
        <w:rPr>
          <w:color w:val="6aa84f"/>
          <w:sz w:val="21"/>
          <w:szCs w:val="21"/>
          <w:highlight w:val="white"/>
          <w:rtl w:val="0"/>
        </w:rPr>
        <w:t xml:space="preserve">“git add {file_name}/{directory}” is used to add files/directories.You can also use a relative path.</w:t>
      </w:r>
    </w:p>
    <w:p w:rsidR="00000000" w:rsidDel="00000000" w:rsidP="00000000" w:rsidRDefault="00000000" w:rsidRPr="00000000" w14:paraId="000000A4">
      <w:pPr>
        <w:ind w:left="0" w:firstLine="0"/>
        <w:rPr>
          <w:color w:val="6aa84f"/>
          <w:sz w:val="21"/>
          <w:szCs w:val="21"/>
          <w:highlight w:val="white"/>
        </w:rPr>
      </w:pPr>
      <w:r w:rsidDel="00000000" w:rsidR="00000000" w:rsidRPr="00000000">
        <w:rPr>
          <w:rtl w:val="0"/>
        </w:rPr>
      </w:r>
    </w:p>
    <w:p w:rsidR="00000000" w:rsidDel="00000000" w:rsidP="00000000" w:rsidRDefault="00000000" w:rsidRPr="00000000" w14:paraId="000000A5">
      <w:pPr>
        <w:numPr>
          <w:ilvl w:val="1"/>
          <w:numId w:val="4"/>
        </w:numPr>
        <w:ind w:left="2160" w:hanging="360"/>
        <w:rPr>
          <w:color w:val="6aa84f"/>
          <w:sz w:val="21"/>
          <w:szCs w:val="21"/>
          <w:highlight w:val="white"/>
          <w:u w:val="none"/>
        </w:rPr>
      </w:pPr>
      <w:r w:rsidDel="00000000" w:rsidR="00000000" w:rsidRPr="00000000">
        <w:rPr>
          <w:color w:val="6aa84f"/>
          <w:sz w:val="21"/>
          <w:szCs w:val="21"/>
          <w:highlight w:val="white"/>
          <w:rtl w:val="0"/>
        </w:rPr>
        <w:t xml:space="preserve">Now, these files are added but they are still not committed. Currently, git started just tracking them.</w:t>
      </w:r>
    </w:p>
    <w:p w:rsidR="00000000" w:rsidDel="00000000" w:rsidP="00000000" w:rsidRDefault="00000000" w:rsidRPr="00000000" w14:paraId="000000A6">
      <w:pPr>
        <w:numPr>
          <w:ilvl w:val="0"/>
          <w:numId w:val="4"/>
        </w:numPr>
        <w:ind w:left="1440" w:hanging="360"/>
        <w:rPr>
          <w:color w:val="6aa84f"/>
          <w:sz w:val="21"/>
          <w:szCs w:val="21"/>
          <w:highlight w:val="white"/>
          <w:u w:val="none"/>
        </w:rPr>
      </w:pPr>
      <w:r w:rsidDel="00000000" w:rsidR="00000000" w:rsidRPr="00000000">
        <w:rPr>
          <w:color w:val="6aa84f"/>
          <w:sz w:val="21"/>
          <w:szCs w:val="21"/>
          <w:highlight w:val="white"/>
          <w:rtl w:val="0"/>
        </w:rPr>
        <w:t xml:space="preserve">Commit Files</w:t>
      </w:r>
    </w:p>
    <w:p w:rsidR="00000000" w:rsidDel="00000000" w:rsidP="00000000" w:rsidRDefault="00000000" w:rsidRPr="00000000" w14:paraId="000000A7">
      <w:pPr>
        <w:numPr>
          <w:ilvl w:val="1"/>
          <w:numId w:val="4"/>
        </w:numPr>
        <w:ind w:left="2160" w:hanging="360"/>
        <w:rPr>
          <w:color w:val="6aa84f"/>
          <w:sz w:val="21"/>
          <w:szCs w:val="21"/>
          <w:highlight w:val="white"/>
          <w:u w:val="none"/>
        </w:rPr>
      </w:pPr>
      <w:r w:rsidDel="00000000" w:rsidR="00000000" w:rsidRPr="00000000">
        <w:rPr>
          <w:color w:val="6aa84f"/>
          <w:sz w:val="21"/>
          <w:szCs w:val="21"/>
          <w:highlight w:val="white"/>
          <w:rtl w:val="0"/>
        </w:rPr>
        <w:t xml:space="preserve">To commit the file we use “git commit -m  ‘commit message’ ”</w:t>
      </w:r>
    </w:p>
    <w:p w:rsidR="00000000" w:rsidDel="00000000" w:rsidP="00000000" w:rsidRDefault="00000000" w:rsidRPr="00000000" w14:paraId="000000A8">
      <w:pPr>
        <w:ind w:left="2160" w:firstLine="0"/>
        <w:rPr>
          <w:color w:val="6aa84f"/>
          <w:sz w:val="21"/>
          <w:szCs w:val="21"/>
          <w:highlight w:val="white"/>
        </w:rPr>
      </w:pPr>
      <w:r w:rsidDel="00000000" w:rsidR="00000000" w:rsidRPr="00000000">
        <w:rPr>
          <w:rtl w:val="0"/>
        </w:rPr>
      </w:r>
    </w:p>
    <w:p w:rsidR="00000000" w:rsidDel="00000000" w:rsidP="00000000" w:rsidRDefault="00000000" w:rsidRPr="00000000" w14:paraId="000000A9">
      <w:pPr>
        <w:numPr>
          <w:ilvl w:val="1"/>
          <w:numId w:val="4"/>
        </w:numPr>
        <w:ind w:left="2160" w:hanging="360"/>
        <w:rPr>
          <w:color w:val="6aa84f"/>
          <w:sz w:val="21"/>
          <w:szCs w:val="21"/>
          <w:highlight w:val="white"/>
          <w:u w:val="none"/>
        </w:rPr>
      </w:pPr>
      <w:r w:rsidDel="00000000" w:rsidR="00000000" w:rsidRPr="00000000">
        <w:rPr>
          <w:color w:val="6aa84f"/>
          <w:sz w:val="21"/>
          <w:szCs w:val="21"/>
          <w:highlight w:val="white"/>
          <w:rtl w:val="0"/>
        </w:rPr>
        <w:t xml:space="preserve">Now we took the snapshot of our code. So, how many commits we made, we can always revert to this commit and start work from this commit.</w:t>
      </w:r>
    </w:p>
    <w:p w:rsidR="00000000" w:rsidDel="00000000" w:rsidP="00000000" w:rsidRDefault="00000000" w:rsidRPr="00000000" w14:paraId="000000AA">
      <w:pPr>
        <w:numPr>
          <w:ilvl w:val="1"/>
          <w:numId w:val="4"/>
        </w:numPr>
        <w:ind w:left="2160" w:hanging="360"/>
        <w:rPr>
          <w:color w:val="6aa84f"/>
          <w:sz w:val="21"/>
          <w:szCs w:val="21"/>
          <w:highlight w:val="white"/>
          <w:u w:val="none"/>
        </w:rPr>
      </w:pPr>
      <w:r w:rsidDel="00000000" w:rsidR="00000000" w:rsidRPr="00000000">
        <w:rPr>
          <w:color w:val="6aa84f"/>
          <w:sz w:val="21"/>
          <w:szCs w:val="21"/>
          <w:highlight w:val="white"/>
          <w:rtl w:val="0"/>
        </w:rPr>
        <w:t xml:space="preserve">Git commit messages are about why this commit was made. This is helpful for reviews.</w:t>
      </w:r>
    </w:p>
    <w:p w:rsidR="00000000" w:rsidDel="00000000" w:rsidP="00000000" w:rsidRDefault="00000000" w:rsidRPr="00000000" w14:paraId="000000AB">
      <w:pPr>
        <w:numPr>
          <w:ilvl w:val="1"/>
          <w:numId w:val="4"/>
        </w:numPr>
        <w:ind w:left="2160" w:hanging="360"/>
        <w:rPr>
          <w:color w:val="6aa84f"/>
          <w:sz w:val="21"/>
          <w:szCs w:val="21"/>
          <w:highlight w:val="white"/>
          <w:u w:val="none"/>
        </w:rPr>
      </w:pPr>
      <w:r w:rsidDel="00000000" w:rsidR="00000000" w:rsidRPr="00000000">
        <w:rPr>
          <w:color w:val="6aa84f"/>
          <w:sz w:val="21"/>
          <w:szCs w:val="21"/>
          <w:highlight w:val="white"/>
          <w:rtl w:val="0"/>
        </w:rPr>
        <w:t xml:space="preserve">Now will use git push again to push changes to remote</w:t>
      </w:r>
    </w:p>
    <w:p w:rsidR="00000000" w:rsidDel="00000000" w:rsidP="00000000" w:rsidRDefault="00000000" w:rsidRPr="00000000" w14:paraId="000000AC">
      <w:pPr>
        <w:numPr>
          <w:ilvl w:val="2"/>
          <w:numId w:val="4"/>
        </w:numPr>
        <w:ind w:left="2880" w:hanging="360"/>
        <w:rPr>
          <w:color w:val="6aa84f"/>
          <w:sz w:val="21"/>
          <w:szCs w:val="21"/>
          <w:highlight w:val="white"/>
          <w:u w:val="none"/>
        </w:rPr>
      </w:pPr>
      <w:r w:rsidDel="00000000" w:rsidR="00000000" w:rsidRPr="00000000">
        <w:rPr>
          <w:color w:val="6aa84f"/>
          <w:sz w:val="21"/>
          <w:szCs w:val="21"/>
          <w:highlight w:val="white"/>
          <w:rtl w:val="0"/>
        </w:rPr>
        <w:t xml:space="preserve">git push -u origin master</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7.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gif"/><Relationship Id="rId15" Type="http://schemas.openxmlformats.org/officeDocument/2006/relationships/hyperlink" Target="https://git-scm.com/book/en/v2/Customizing-Git-Git-Configuration" TargetMode="External"/><Relationship Id="rId14" Type="http://schemas.openxmlformats.org/officeDocument/2006/relationships/hyperlink" Target="https://git-scm.com/book/en/v2/Getting-Started-Installing-Git" TargetMode="External"/><Relationship Id="rId17" Type="http://schemas.openxmlformats.org/officeDocument/2006/relationships/hyperlink" Target="mailto:git@github.com" TargetMode="External"/><Relationship Id="rId16" Type="http://schemas.openxmlformats.org/officeDocument/2006/relationships/hyperlink" Target="https://docs.github.com/en/github/authenticating-to-github/adding-a-new-ssh-key-to-your-github-account"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